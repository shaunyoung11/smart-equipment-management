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0B8FC9" w14:textId="2F78E656" w:rsidR="00305F66" w:rsidRDefault="00305F66">
      <w:pPr>
        <w:widowControl/>
        <w:spacing w:beforeLines="0" w:before="0" w:afterLines="0" w:after="0" w:line="240" w:lineRule="auto"/>
        <w:ind w:firstLineChars="0" w:firstLine="0"/>
        <w:contextualSpacing w:val="0"/>
        <w:jc w:val="center"/>
        <w:rPr>
          <w:noProof/>
        </w:rPr>
        <w:pPrChange w:id="0" w:author="Zh Xiyifer" w:date="2021-04-16T20:07:00Z">
          <w:pPr>
            <w:widowControl/>
            <w:spacing w:beforeLines="0" w:before="0" w:afterLines="0" w:after="0" w:line="240" w:lineRule="auto"/>
            <w:ind w:firstLineChars="0" w:firstLine="0"/>
            <w:contextualSpacing w:val="0"/>
            <w:jc w:val="left"/>
          </w:pPr>
        </w:pPrChange>
      </w:pPr>
      <w:r>
        <w:rPr>
          <w:rFonts w:cs="Times New Roman" w:hint="eastAsia"/>
          <w:b/>
          <w:sz w:val="44"/>
          <w:szCs w:val="44"/>
        </w:rPr>
        <w:t>目</w:t>
      </w:r>
      <w:ins w:id="1" w:author="Zh Xiyifer" w:date="2021-04-16T20:07:00Z">
        <w:r>
          <w:rPr>
            <w:rFonts w:cs="Times New Roman" w:hint="eastAsia"/>
            <w:b/>
            <w:sz w:val="44"/>
            <w:szCs w:val="44"/>
          </w:rPr>
          <w:t xml:space="preserve"> </w:t>
        </w:r>
        <w:r>
          <w:rPr>
            <w:rFonts w:cs="Times New Roman"/>
            <w:b/>
            <w:sz w:val="44"/>
            <w:szCs w:val="44"/>
          </w:rPr>
          <w:t xml:space="preserve"> </w:t>
        </w:r>
      </w:ins>
      <w:r>
        <w:rPr>
          <w:rFonts w:cs="Times New Roman" w:hint="eastAsia"/>
          <w:b/>
          <w:sz w:val="44"/>
          <w:szCs w:val="44"/>
        </w:rPr>
        <w:t>录</w:t>
      </w:r>
      <w:r>
        <w:rPr>
          <w:rFonts w:cs="Times New Roman"/>
          <w:b/>
          <w:sz w:val="44"/>
          <w:szCs w:val="44"/>
        </w:rPr>
        <w:fldChar w:fldCharType="begin"/>
      </w:r>
      <w:r>
        <w:rPr>
          <w:rFonts w:cs="Times New Roman"/>
          <w:b/>
          <w:sz w:val="44"/>
          <w:szCs w:val="44"/>
        </w:rPr>
        <w:instrText xml:space="preserve"> TOC \o "1-3" \h \z \u </w:instrText>
      </w:r>
      <w:r>
        <w:rPr>
          <w:rFonts w:cs="Times New Roman"/>
          <w:b/>
          <w:sz w:val="44"/>
          <w:szCs w:val="44"/>
        </w:rPr>
        <w:fldChar w:fldCharType="separate"/>
      </w:r>
    </w:p>
    <w:p w14:paraId="5197D2FB" w14:textId="035405CC" w:rsidR="00305F66" w:rsidRDefault="006308E8">
      <w:pPr>
        <w:pStyle w:val="TOC1"/>
        <w:tabs>
          <w:tab w:val="right" w:leader="dot" w:pos="9395"/>
        </w:tabs>
        <w:spacing w:before="120" w:after="120"/>
        <w:ind w:firstLine="480"/>
        <w:rPr>
          <w:noProof/>
        </w:rPr>
      </w:pPr>
      <w:hyperlink w:anchor="_Toc69496038" w:history="1">
        <w:r w:rsidR="00305F66" w:rsidRPr="00326A94">
          <w:rPr>
            <w:rStyle w:val="ac"/>
            <w:noProof/>
          </w:rPr>
          <w:t xml:space="preserve">1 </w:t>
        </w:r>
        <w:r w:rsidR="00305F66" w:rsidRPr="00326A94">
          <w:rPr>
            <w:rStyle w:val="ac"/>
            <w:noProof/>
          </w:rPr>
          <w:t>背景、痛点与系统功能</w:t>
        </w:r>
        <w:r w:rsidR="00305F66">
          <w:rPr>
            <w:noProof/>
            <w:webHidden/>
          </w:rPr>
          <w:tab/>
        </w:r>
        <w:r w:rsidR="00305F66">
          <w:rPr>
            <w:noProof/>
            <w:webHidden/>
          </w:rPr>
          <w:fldChar w:fldCharType="begin"/>
        </w:r>
        <w:r w:rsidR="00305F66">
          <w:rPr>
            <w:noProof/>
            <w:webHidden/>
          </w:rPr>
          <w:instrText xml:space="preserve"> PAGEREF _Toc69496038 \h </w:instrText>
        </w:r>
        <w:r w:rsidR="00305F66">
          <w:rPr>
            <w:noProof/>
            <w:webHidden/>
          </w:rPr>
        </w:r>
        <w:r w:rsidR="00305F66">
          <w:rPr>
            <w:noProof/>
            <w:webHidden/>
          </w:rPr>
          <w:fldChar w:fldCharType="separate"/>
        </w:r>
        <w:r w:rsidR="00A9360D">
          <w:rPr>
            <w:noProof/>
            <w:webHidden/>
          </w:rPr>
          <w:t>3</w:t>
        </w:r>
        <w:r w:rsidR="00305F66">
          <w:rPr>
            <w:noProof/>
            <w:webHidden/>
          </w:rPr>
          <w:fldChar w:fldCharType="end"/>
        </w:r>
      </w:hyperlink>
    </w:p>
    <w:p w14:paraId="4885D388" w14:textId="4804102C" w:rsidR="00305F66" w:rsidRDefault="006308E8">
      <w:pPr>
        <w:pStyle w:val="TOC2"/>
        <w:tabs>
          <w:tab w:val="right" w:leader="dot" w:pos="9395"/>
        </w:tabs>
        <w:spacing w:before="120" w:after="120"/>
        <w:ind w:left="480" w:firstLine="480"/>
        <w:rPr>
          <w:noProof/>
        </w:rPr>
      </w:pPr>
      <w:hyperlink w:anchor="_Toc69496039" w:history="1">
        <w:r w:rsidR="00305F66" w:rsidRPr="00326A94">
          <w:rPr>
            <w:rStyle w:val="ac"/>
            <w:noProof/>
          </w:rPr>
          <w:t xml:space="preserve">1.1 </w:t>
        </w:r>
        <w:r w:rsidR="00305F66" w:rsidRPr="00326A94">
          <w:rPr>
            <w:rStyle w:val="ac"/>
            <w:noProof/>
          </w:rPr>
          <w:t>背景介绍</w:t>
        </w:r>
        <w:r w:rsidR="00305F66">
          <w:rPr>
            <w:noProof/>
            <w:webHidden/>
          </w:rPr>
          <w:tab/>
        </w:r>
        <w:r w:rsidR="00305F66">
          <w:rPr>
            <w:noProof/>
            <w:webHidden/>
          </w:rPr>
          <w:fldChar w:fldCharType="begin"/>
        </w:r>
        <w:r w:rsidR="00305F66">
          <w:rPr>
            <w:noProof/>
            <w:webHidden/>
          </w:rPr>
          <w:instrText xml:space="preserve"> PAGEREF _Toc69496039 \h </w:instrText>
        </w:r>
        <w:r w:rsidR="00305F66">
          <w:rPr>
            <w:noProof/>
            <w:webHidden/>
          </w:rPr>
        </w:r>
        <w:r w:rsidR="00305F66">
          <w:rPr>
            <w:noProof/>
            <w:webHidden/>
          </w:rPr>
          <w:fldChar w:fldCharType="separate"/>
        </w:r>
        <w:r w:rsidR="00A9360D">
          <w:rPr>
            <w:noProof/>
            <w:webHidden/>
          </w:rPr>
          <w:t>3</w:t>
        </w:r>
        <w:r w:rsidR="00305F66">
          <w:rPr>
            <w:noProof/>
            <w:webHidden/>
          </w:rPr>
          <w:fldChar w:fldCharType="end"/>
        </w:r>
      </w:hyperlink>
    </w:p>
    <w:p w14:paraId="5110D4E8" w14:textId="4EFD4D95" w:rsidR="00305F66" w:rsidRDefault="006308E8">
      <w:pPr>
        <w:pStyle w:val="TOC2"/>
        <w:tabs>
          <w:tab w:val="right" w:leader="dot" w:pos="9395"/>
        </w:tabs>
        <w:spacing w:before="120" w:after="120"/>
        <w:ind w:left="480" w:firstLine="480"/>
        <w:rPr>
          <w:noProof/>
        </w:rPr>
      </w:pPr>
      <w:hyperlink w:anchor="_Toc69496040" w:history="1">
        <w:r w:rsidR="00305F66" w:rsidRPr="00326A94">
          <w:rPr>
            <w:rStyle w:val="ac"/>
            <w:noProof/>
          </w:rPr>
          <w:t xml:space="preserve">1.2 </w:t>
        </w:r>
        <w:r w:rsidR="00305F66" w:rsidRPr="00326A94">
          <w:rPr>
            <w:rStyle w:val="ac"/>
            <w:noProof/>
          </w:rPr>
          <w:t>痛点分析</w:t>
        </w:r>
        <w:r w:rsidR="00305F66">
          <w:rPr>
            <w:noProof/>
            <w:webHidden/>
          </w:rPr>
          <w:tab/>
        </w:r>
        <w:r w:rsidR="00305F66">
          <w:rPr>
            <w:noProof/>
            <w:webHidden/>
          </w:rPr>
          <w:fldChar w:fldCharType="begin"/>
        </w:r>
        <w:r w:rsidR="00305F66">
          <w:rPr>
            <w:noProof/>
            <w:webHidden/>
          </w:rPr>
          <w:instrText xml:space="preserve"> PAGEREF _Toc69496040 \h </w:instrText>
        </w:r>
        <w:r w:rsidR="00305F66">
          <w:rPr>
            <w:noProof/>
            <w:webHidden/>
          </w:rPr>
        </w:r>
        <w:r w:rsidR="00305F66">
          <w:rPr>
            <w:noProof/>
            <w:webHidden/>
          </w:rPr>
          <w:fldChar w:fldCharType="separate"/>
        </w:r>
        <w:r w:rsidR="00A9360D">
          <w:rPr>
            <w:noProof/>
            <w:webHidden/>
          </w:rPr>
          <w:t>3</w:t>
        </w:r>
        <w:r w:rsidR="00305F66">
          <w:rPr>
            <w:noProof/>
            <w:webHidden/>
          </w:rPr>
          <w:fldChar w:fldCharType="end"/>
        </w:r>
      </w:hyperlink>
    </w:p>
    <w:p w14:paraId="0DC4B395" w14:textId="66962EC2" w:rsidR="00305F66" w:rsidRDefault="005B580A">
      <w:pPr>
        <w:pStyle w:val="TOC2"/>
        <w:tabs>
          <w:tab w:val="right" w:leader="dot" w:pos="9395"/>
        </w:tabs>
        <w:spacing w:before="120" w:after="120"/>
        <w:ind w:left="480" w:firstLine="480"/>
        <w:rPr>
          <w:noProof/>
        </w:rPr>
      </w:pPr>
      <w:r>
        <w:rPr>
          <w:rStyle w:val="ac"/>
        </w:rPr>
        <w:fldChar w:fldCharType="begin"/>
      </w:r>
      <w:r>
        <w:rPr>
          <w:rStyle w:val="ac"/>
          <w:noProof/>
        </w:rPr>
        <w:instrText xml:space="preserve"> HYPERLINK \l "_Toc69496041" </w:instrText>
      </w:r>
      <w:r>
        <w:rPr>
          <w:rStyle w:val="ac"/>
        </w:rPr>
        <w:fldChar w:fldCharType="separate"/>
      </w:r>
      <w:r w:rsidR="00305F66" w:rsidRPr="00326A94">
        <w:rPr>
          <w:rStyle w:val="ac"/>
          <w:noProof/>
        </w:rPr>
        <w:t xml:space="preserve">1.3 </w:t>
      </w:r>
      <w:r w:rsidR="00305F66" w:rsidRPr="00326A94">
        <w:rPr>
          <w:rStyle w:val="ac"/>
          <w:noProof/>
        </w:rPr>
        <w:t>系统功能</w:t>
      </w:r>
      <w:r w:rsidR="00305F66">
        <w:rPr>
          <w:noProof/>
          <w:webHidden/>
        </w:rPr>
        <w:tab/>
      </w:r>
      <w:r w:rsidR="00305F66">
        <w:rPr>
          <w:noProof/>
          <w:webHidden/>
        </w:rPr>
        <w:fldChar w:fldCharType="begin"/>
      </w:r>
      <w:r w:rsidR="00305F66">
        <w:rPr>
          <w:noProof/>
          <w:webHidden/>
        </w:rPr>
        <w:instrText xml:space="preserve"> PAGEREF _Toc69496041 \h </w:instrText>
      </w:r>
      <w:r w:rsidR="00305F66">
        <w:rPr>
          <w:noProof/>
          <w:webHidden/>
        </w:rPr>
      </w:r>
      <w:r w:rsidR="00305F66">
        <w:rPr>
          <w:noProof/>
          <w:webHidden/>
        </w:rPr>
        <w:fldChar w:fldCharType="separate"/>
      </w:r>
      <w:ins w:id="2" w:author="ShaunYoung11" w:date="2021-04-16T20:59:00Z">
        <w:r w:rsidR="00A9360D">
          <w:rPr>
            <w:noProof/>
            <w:webHidden/>
          </w:rPr>
          <w:t>3</w:t>
        </w:r>
      </w:ins>
      <w:del w:id="3" w:author="ShaunYoung11" w:date="2021-04-16T20:59:00Z">
        <w:r w:rsidR="00305F66" w:rsidDel="00A9360D">
          <w:rPr>
            <w:noProof/>
            <w:webHidden/>
          </w:rPr>
          <w:delText>4</w:delText>
        </w:r>
      </w:del>
      <w:r w:rsidR="00305F66">
        <w:rPr>
          <w:noProof/>
          <w:webHidden/>
        </w:rPr>
        <w:fldChar w:fldCharType="end"/>
      </w:r>
      <w:r>
        <w:rPr>
          <w:noProof/>
        </w:rPr>
        <w:fldChar w:fldCharType="end"/>
      </w:r>
    </w:p>
    <w:p w14:paraId="4E2A12CD" w14:textId="74214238" w:rsidR="00305F66" w:rsidRDefault="006308E8">
      <w:pPr>
        <w:pStyle w:val="TOC1"/>
        <w:tabs>
          <w:tab w:val="right" w:leader="dot" w:pos="9395"/>
        </w:tabs>
        <w:spacing w:before="120" w:after="120"/>
        <w:ind w:firstLine="480"/>
        <w:rPr>
          <w:noProof/>
        </w:rPr>
      </w:pPr>
      <w:hyperlink w:anchor="_Toc69496042" w:history="1">
        <w:r w:rsidR="00305F66" w:rsidRPr="00326A94">
          <w:rPr>
            <w:rStyle w:val="ac"/>
            <w:noProof/>
          </w:rPr>
          <w:t xml:space="preserve">2 </w:t>
        </w:r>
        <w:r w:rsidR="00305F66" w:rsidRPr="00326A94">
          <w:rPr>
            <w:rStyle w:val="ac"/>
            <w:noProof/>
          </w:rPr>
          <w:t>系统总体设计</w:t>
        </w:r>
        <w:r w:rsidR="00305F66">
          <w:rPr>
            <w:noProof/>
            <w:webHidden/>
          </w:rPr>
          <w:tab/>
        </w:r>
        <w:r w:rsidR="00305F66">
          <w:rPr>
            <w:noProof/>
            <w:webHidden/>
          </w:rPr>
          <w:fldChar w:fldCharType="begin"/>
        </w:r>
        <w:r w:rsidR="00305F66">
          <w:rPr>
            <w:noProof/>
            <w:webHidden/>
          </w:rPr>
          <w:instrText xml:space="preserve"> PAGEREF _Toc69496042 \h </w:instrText>
        </w:r>
        <w:r w:rsidR="00305F66">
          <w:rPr>
            <w:noProof/>
            <w:webHidden/>
          </w:rPr>
        </w:r>
        <w:r w:rsidR="00305F66">
          <w:rPr>
            <w:noProof/>
            <w:webHidden/>
          </w:rPr>
          <w:fldChar w:fldCharType="separate"/>
        </w:r>
        <w:r w:rsidR="00A9360D">
          <w:rPr>
            <w:noProof/>
            <w:webHidden/>
          </w:rPr>
          <w:t>5</w:t>
        </w:r>
        <w:r w:rsidR="00305F66">
          <w:rPr>
            <w:noProof/>
            <w:webHidden/>
          </w:rPr>
          <w:fldChar w:fldCharType="end"/>
        </w:r>
      </w:hyperlink>
    </w:p>
    <w:p w14:paraId="3F201ABD" w14:textId="16EF658C" w:rsidR="00305F66" w:rsidRDefault="006308E8">
      <w:pPr>
        <w:pStyle w:val="TOC2"/>
        <w:tabs>
          <w:tab w:val="right" w:leader="dot" w:pos="9395"/>
        </w:tabs>
        <w:spacing w:before="120" w:after="120"/>
        <w:ind w:left="480" w:firstLine="480"/>
        <w:rPr>
          <w:noProof/>
        </w:rPr>
      </w:pPr>
      <w:hyperlink w:anchor="_Toc69496043" w:history="1">
        <w:r w:rsidR="00305F66" w:rsidRPr="00326A94">
          <w:rPr>
            <w:rStyle w:val="ac"/>
            <w:noProof/>
          </w:rPr>
          <w:t xml:space="preserve">2.1 </w:t>
        </w:r>
        <w:r w:rsidR="00305F66" w:rsidRPr="00326A94">
          <w:rPr>
            <w:rStyle w:val="ac"/>
            <w:noProof/>
          </w:rPr>
          <w:t>系统架构</w:t>
        </w:r>
        <w:r w:rsidR="00305F66">
          <w:rPr>
            <w:noProof/>
            <w:webHidden/>
          </w:rPr>
          <w:tab/>
        </w:r>
        <w:r w:rsidR="00305F66">
          <w:rPr>
            <w:noProof/>
            <w:webHidden/>
          </w:rPr>
          <w:fldChar w:fldCharType="begin"/>
        </w:r>
        <w:r w:rsidR="00305F66">
          <w:rPr>
            <w:noProof/>
            <w:webHidden/>
          </w:rPr>
          <w:instrText xml:space="preserve"> PAGEREF _Toc69496043 \h </w:instrText>
        </w:r>
        <w:r w:rsidR="00305F66">
          <w:rPr>
            <w:noProof/>
            <w:webHidden/>
          </w:rPr>
        </w:r>
        <w:r w:rsidR="00305F66">
          <w:rPr>
            <w:noProof/>
            <w:webHidden/>
          </w:rPr>
          <w:fldChar w:fldCharType="separate"/>
        </w:r>
        <w:r w:rsidR="00A9360D">
          <w:rPr>
            <w:noProof/>
            <w:webHidden/>
          </w:rPr>
          <w:t>5</w:t>
        </w:r>
        <w:r w:rsidR="00305F66">
          <w:rPr>
            <w:noProof/>
            <w:webHidden/>
          </w:rPr>
          <w:fldChar w:fldCharType="end"/>
        </w:r>
      </w:hyperlink>
    </w:p>
    <w:p w14:paraId="4DAE9D73" w14:textId="0F6C6688" w:rsidR="00305F66" w:rsidRDefault="006308E8">
      <w:pPr>
        <w:pStyle w:val="TOC2"/>
        <w:tabs>
          <w:tab w:val="right" w:leader="dot" w:pos="9395"/>
        </w:tabs>
        <w:spacing w:before="120" w:after="120"/>
        <w:ind w:left="480" w:firstLine="480"/>
        <w:rPr>
          <w:noProof/>
        </w:rPr>
      </w:pPr>
      <w:hyperlink w:anchor="_Toc69496044" w:history="1">
        <w:r w:rsidR="00305F66" w:rsidRPr="00326A94">
          <w:rPr>
            <w:rStyle w:val="ac"/>
            <w:noProof/>
          </w:rPr>
          <w:t xml:space="preserve">2.2 </w:t>
        </w:r>
        <w:r w:rsidR="00305F66" w:rsidRPr="00326A94">
          <w:rPr>
            <w:rStyle w:val="ac"/>
            <w:noProof/>
          </w:rPr>
          <w:t>场景示意</w:t>
        </w:r>
        <w:r w:rsidR="00305F66">
          <w:rPr>
            <w:noProof/>
            <w:webHidden/>
          </w:rPr>
          <w:tab/>
        </w:r>
        <w:r w:rsidR="00305F66">
          <w:rPr>
            <w:noProof/>
            <w:webHidden/>
          </w:rPr>
          <w:fldChar w:fldCharType="begin"/>
        </w:r>
        <w:r w:rsidR="00305F66">
          <w:rPr>
            <w:noProof/>
            <w:webHidden/>
          </w:rPr>
          <w:instrText xml:space="preserve"> PAGEREF _Toc69496044 \h </w:instrText>
        </w:r>
        <w:r w:rsidR="00305F66">
          <w:rPr>
            <w:noProof/>
            <w:webHidden/>
          </w:rPr>
        </w:r>
        <w:r w:rsidR="00305F66">
          <w:rPr>
            <w:noProof/>
            <w:webHidden/>
          </w:rPr>
          <w:fldChar w:fldCharType="separate"/>
        </w:r>
        <w:r w:rsidR="00A9360D">
          <w:rPr>
            <w:noProof/>
            <w:webHidden/>
          </w:rPr>
          <w:t>8</w:t>
        </w:r>
        <w:r w:rsidR="00305F66">
          <w:rPr>
            <w:noProof/>
            <w:webHidden/>
          </w:rPr>
          <w:fldChar w:fldCharType="end"/>
        </w:r>
      </w:hyperlink>
    </w:p>
    <w:p w14:paraId="3EDB27FC" w14:textId="1D52C13E" w:rsidR="00305F66" w:rsidRDefault="006308E8">
      <w:pPr>
        <w:pStyle w:val="TOC1"/>
        <w:tabs>
          <w:tab w:val="right" w:leader="dot" w:pos="9395"/>
        </w:tabs>
        <w:spacing w:before="120" w:after="120"/>
        <w:ind w:firstLine="480"/>
        <w:rPr>
          <w:noProof/>
        </w:rPr>
      </w:pPr>
      <w:hyperlink w:anchor="_Toc69496045" w:history="1">
        <w:r w:rsidR="00305F66" w:rsidRPr="00326A94">
          <w:rPr>
            <w:rStyle w:val="ac"/>
            <w:noProof/>
          </w:rPr>
          <w:t xml:space="preserve">3 </w:t>
        </w:r>
        <w:r w:rsidR="00305F66" w:rsidRPr="00326A94">
          <w:rPr>
            <w:rStyle w:val="ac"/>
            <w:noProof/>
          </w:rPr>
          <w:t>系统详细设计</w:t>
        </w:r>
        <w:r w:rsidR="00305F66">
          <w:rPr>
            <w:noProof/>
            <w:webHidden/>
          </w:rPr>
          <w:tab/>
        </w:r>
        <w:r w:rsidR="00305F66">
          <w:rPr>
            <w:noProof/>
            <w:webHidden/>
          </w:rPr>
          <w:fldChar w:fldCharType="begin"/>
        </w:r>
        <w:r w:rsidR="00305F66">
          <w:rPr>
            <w:noProof/>
            <w:webHidden/>
          </w:rPr>
          <w:instrText xml:space="preserve"> PAGEREF _Toc69496045 \h </w:instrText>
        </w:r>
        <w:r w:rsidR="00305F66">
          <w:rPr>
            <w:noProof/>
            <w:webHidden/>
          </w:rPr>
        </w:r>
        <w:r w:rsidR="00305F66">
          <w:rPr>
            <w:noProof/>
            <w:webHidden/>
          </w:rPr>
          <w:fldChar w:fldCharType="separate"/>
        </w:r>
        <w:r w:rsidR="00A9360D">
          <w:rPr>
            <w:noProof/>
            <w:webHidden/>
          </w:rPr>
          <w:t>9</w:t>
        </w:r>
        <w:r w:rsidR="00305F66">
          <w:rPr>
            <w:noProof/>
            <w:webHidden/>
          </w:rPr>
          <w:fldChar w:fldCharType="end"/>
        </w:r>
      </w:hyperlink>
    </w:p>
    <w:p w14:paraId="7899B4E7" w14:textId="529F2765" w:rsidR="00305F66" w:rsidRDefault="006308E8">
      <w:pPr>
        <w:pStyle w:val="TOC2"/>
        <w:tabs>
          <w:tab w:val="right" w:leader="dot" w:pos="9395"/>
        </w:tabs>
        <w:spacing w:before="120" w:after="120"/>
        <w:ind w:left="480" w:firstLine="480"/>
        <w:rPr>
          <w:noProof/>
        </w:rPr>
      </w:pPr>
      <w:hyperlink w:anchor="_Toc69496046" w:history="1">
        <w:r w:rsidR="00305F66" w:rsidRPr="00326A94">
          <w:rPr>
            <w:rStyle w:val="ac"/>
            <w:noProof/>
          </w:rPr>
          <w:t xml:space="preserve">3.1 </w:t>
        </w:r>
        <w:r w:rsidR="00305F66" w:rsidRPr="00326A94">
          <w:rPr>
            <w:rStyle w:val="ac"/>
            <w:noProof/>
          </w:rPr>
          <w:t>设备侧</w:t>
        </w:r>
        <w:r w:rsidR="00305F66">
          <w:rPr>
            <w:noProof/>
            <w:webHidden/>
          </w:rPr>
          <w:tab/>
        </w:r>
        <w:r w:rsidR="00305F66">
          <w:rPr>
            <w:noProof/>
            <w:webHidden/>
          </w:rPr>
          <w:fldChar w:fldCharType="begin"/>
        </w:r>
        <w:r w:rsidR="00305F66">
          <w:rPr>
            <w:noProof/>
            <w:webHidden/>
          </w:rPr>
          <w:instrText xml:space="preserve"> PAGEREF _Toc69496046 \h </w:instrText>
        </w:r>
        <w:r w:rsidR="00305F66">
          <w:rPr>
            <w:noProof/>
            <w:webHidden/>
          </w:rPr>
        </w:r>
        <w:r w:rsidR="00305F66">
          <w:rPr>
            <w:noProof/>
            <w:webHidden/>
          </w:rPr>
          <w:fldChar w:fldCharType="separate"/>
        </w:r>
        <w:r w:rsidR="00A9360D">
          <w:rPr>
            <w:noProof/>
            <w:webHidden/>
          </w:rPr>
          <w:t>9</w:t>
        </w:r>
        <w:r w:rsidR="00305F66">
          <w:rPr>
            <w:noProof/>
            <w:webHidden/>
          </w:rPr>
          <w:fldChar w:fldCharType="end"/>
        </w:r>
      </w:hyperlink>
    </w:p>
    <w:p w14:paraId="3BBDF143" w14:textId="16C1780F" w:rsidR="00305F66" w:rsidRDefault="006308E8">
      <w:pPr>
        <w:pStyle w:val="TOC3"/>
        <w:tabs>
          <w:tab w:val="right" w:leader="dot" w:pos="9395"/>
        </w:tabs>
        <w:spacing w:before="120" w:after="120"/>
        <w:ind w:left="960" w:firstLine="480"/>
        <w:rPr>
          <w:noProof/>
        </w:rPr>
      </w:pPr>
      <w:hyperlink w:anchor="_Toc69496047" w:history="1">
        <w:r w:rsidR="00305F66" w:rsidRPr="00326A94">
          <w:rPr>
            <w:rStyle w:val="ac"/>
            <w:noProof/>
          </w:rPr>
          <w:t>3.1.1 RFID</w:t>
        </w:r>
        <w:r w:rsidR="00305F66" w:rsidRPr="00326A94">
          <w:rPr>
            <w:rStyle w:val="ac"/>
            <w:noProof/>
          </w:rPr>
          <w:t>标签、二维码绑定设备</w:t>
        </w:r>
        <w:r w:rsidR="00305F66" w:rsidRPr="00326A94">
          <w:rPr>
            <w:rStyle w:val="ac"/>
            <w:noProof/>
          </w:rPr>
          <w:t>ID</w:t>
        </w:r>
        <w:r w:rsidR="00305F66">
          <w:rPr>
            <w:noProof/>
            <w:webHidden/>
          </w:rPr>
          <w:tab/>
        </w:r>
        <w:r w:rsidR="00305F66">
          <w:rPr>
            <w:noProof/>
            <w:webHidden/>
          </w:rPr>
          <w:fldChar w:fldCharType="begin"/>
        </w:r>
        <w:r w:rsidR="00305F66">
          <w:rPr>
            <w:noProof/>
            <w:webHidden/>
          </w:rPr>
          <w:instrText xml:space="preserve"> PAGEREF _Toc69496047 \h </w:instrText>
        </w:r>
        <w:r w:rsidR="00305F66">
          <w:rPr>
            <w:noProof/>
            <w:webHidden/>
          </w:rPr>
        </w:r>
        <w:r w:rsidR="00305F66">
          <w:rPr>
            <w:noProof/>
            <w:webHidden/>
          </w:rPr>
          <w:fldChar w:fldCharType="separate"/>
        </w:r>
        <w:r w:rsidR="00A9360D">
          <w:rPr>
            <w:noProof/>
            <w:webHidden/>
          </w:rPr>
          <w:t>9</w:t>
        </w:r>
        <w:r w:rsidR="00305F66">
          <w:rPr>
            <w:noProof/>
            <w:webHidden/>
          </w:rPr>
          <w:fldChar w:fldCharType="end"/>
        </w:r>
      </w:hyperlink>
    </w:p>
    <w:p w14:paraId="00DD6E30" w14:textId="655F5CDE" w:rsidR="00305F66" w:rsidRDefault="006308E8">
      <w:pPr>
        <w:pStyle w:val="TOC3"/>
        <w:tabs>
          <w:tab w:val="right" w:leader="dot" w:pos="9395"/>
        </w:tabs>
        <w:spacing w:before="120" w:after="120"/>
        <w:ind w:left="960" w:firstLine="480"/>
        <w:rPr>
          <w:noProof/>
        </w:rPr>
      </w:pPr>
      <w:hyperlink w:anchor="_Toc69496048" w:history="1">
        <w:r w:rsidR="00305F66" w:rsidRPr="00326A94">
          <w:rPr>
            <w:rStyle w:val="ac"/>
            <w:noProof/>
          </w:rPr>
          <w:t xml:space="preserve">3.1.2 </w:t>
        </w:r>
        <w:r w:rsidR="00305F66" w:rsidRPr="00326A94">
          <w:rPr>
            <w:rStyle w:val="ac"/>
            <w:noProof/>
          </w:rPr>
          <w:t>设备分类、分级管理</w:t>
        </w:r>
        <w:r w:rsidR="00305F66">
          <w:rPr>
            <w:noProof/>
            <w:webHidden/>
          </w:rPr>
          <w:tab/>
        </w:r>
        <w:r w:rsidR="00305F66">
          <w:rPr>
            <w:noProof/>
            <w:webHidden/>
          </w:rPr>
          <w:fldChar w:fldCharType="begin"/>
        </w:r>
        <w:r w:rsidR="00305F66">
          <w:rPr>
            <w:noProof/>
            <w:webHidden/>
          </w:rPr>
          <w:instrText xml:space="preserve"> PAGEREF _Toc69496048 \h </w:instrText>
        </w:r>
        <w:r w:rsidR="00305F66">
          <w:rPr>
            <w:noProof/>
            <w:webHidden/>
          </w:rPr>
        </w:r>
        <w:r w:rsidR="00305F66">
          <w:rPr>
            <w:noProof/>
            <w:webHidden/>
          </w:rPr>
          <w:fldChar w:fldCharType="separate"/>
        </w:r>
        <w:r w:rsidR="00A9360D">
          <w:rPr>
            <w:noProof/>
            <w:webHidden/>
          </w:rPr>
          <w:t>11</w:t>
        </w:r>
        <w:r w:rsidR="00305F66">
          <w:rPr>
            <w:noProof/>
            <w:webHidden/>
          </w:rPr>
          <w:fldChar w:fldCharType="end"/>
        </w:r>
      </w:hyperlink>
    </w:p>
    <w:p w14:paraId="49D8C88E" w14:textId="79D44467" w:rsidR="00305F66" w:rsidRDefault="006308E8">
      <w:pPr>
        <w:pStyle w:val="TOC3"/>
        <w:tabs>
          <w:tab w:val="right" w:leader="dot" w:pos="9395"/>
        </w:tabs>
        <w:spacing w:before="120" w:after="120"/>
        <w:ind w:left="960" w:firstLine="480"/>
        <w:rPr>
          <w:noProof/>
        </w:rPr>
      </w:pPr>
      <w:hyperlink w:anchor="_Toc69496049" w:history="1">
        <w:r w:rsidR="00305F66" w:rsidRPr="00326A94">
          <w:rPr>
            <w:rStyle w:val="ac"/>
            <w:noProof/>
          </w:rPr>
          <w:t xml:space="preserve">3.1.3 </w:t>
        </w:r>
        <w:r w:rsidR="00305F66" w:rsidRPr="00326A94">
          <w:rPr>
            <w:rStyle w:val="ac"/>
            <w:noProof/>
          </w:rPr>
          <w:t>各类设备借还、带出策略定制化</w:t>
        </w:r>
        <w:r w:rsidR="00305F66">
          <w:rPr>
            <w:noProof/>
            <w:webHidden/>
          </w:rPr>
          <w:tab/>
        </w:r>
        <w:r w:rsidR="00305F66">
          <w:rPr>
            <w:noProof/>
            <w:webHidden/>
          </w:rPr>
          <w:fldChar w:fldCharType="begin"/>
        </w:r>
        <w:r w:rsidR="00305F66">
          <w:rPr>
            <w:noProof/>
            <w:webHidden/>
          </w:rPr>
          <w:instrText xml:space="preserve"> PAGEREF _Toc69496049 \h </w:instrText>
        </w:r>
        <w:r w:rsidR="00305F66">
          <w:rPr>
            <w:noProof/>
            <w:webHidden/>
          </w:rPr>
        </w:r>
        <w:r w:rsidR="00305F66">
          <w:rPr>
            <w:noProof/>
            <w:webHidden/>
          </w:rPr>
          <w:fldChar w:fldCharType="separate"/>
        </w:r>
        <w:r w:rsidR="00A9360D">
          <w:rPr>
            <w:noProof/>
            <w:webHidden/>
          </w:rPr>
          <w:t>11</w:t>
        </w:r>
        <w:r w:rsidR="00305F66">
          <w:rPr>
            <w:noProof/>
            <w:webHidden/>
          </w:rPr>
          <w:fldChar w:fldCharType="end"/>
        </w:r>
      </w:hyperlink>
    </w:p>
    <w:p w14:paraId="1C92D45E" w14:textId="4429FB08" w:rsidR="00305F66" w:rsidRDefault="006308E8">
      <w:pPr>
        <w:pStyle w:val="TOC2"/>
        <w:tabs>
          <w:tab w:val="right" w:leader="dot" w:pos="9395"/>
        </w:tabs>
        <w:spacing w:before="120" w:after="120"/>
        <w:ind w:left="480" w:firstLine="480"/>
        <w:rPr>
          <w:noProof/>
        </w:rPr>
      </w:pPr>
      <w:hyperlink w:anchor="_Toc69496050" w:history="1">
        <w:r w:rsidR="00305F66" w:rsidRPr="00326A94">
          <w:rPr>
            <w:rStyle w:val="ac"/>
            <w:noProof/>
          </w:rPr>
          <w:t xml:space="preserve">3.2 </w:t>
        </w:r>
        <w:r w:rsidR="00305F66" w:rsidRPr="00326A94">
          <w:rPr>
            <w:rStyle w:val="ac"/>
            <w:noProof/>
          </w:rPr>
          <w:t>监控侧</w:t>
        </w:r>
        <w:r w:rsidR="00305F66">
          <w:rPr>
            <w:noProof/>
            <w:webHidden/>
          </w:rPr>
          <w:tab/>
        </w:r>
        <w:r w:rsidR="00305F66">
          <w:rPr>
            <w:noProof/>
            <w:webHidden/>
          </w:rPr>
          <w:fldChar w:fldCharType="begin"/>
        </w:r>
        <w:r w:rsidR="00305F66">
          <w:rPr>
            <w:noProof/>
            <w:webHidden/>
          </w:rPr>
          <w:instrText xml:space="preserve"> PAGEREF _Toc69496050 \h </w:instrText>
        </w:r>
        <w:r w:rsidR="00305F66">
          <w:rPr>
            <w:noProof/>
            <w:webHidden/>
          </w:rPr>
        </w:r>
        <w:r w:rsidR="00305F66">
          <w:rPr>
            <w:noProof/>
            <w:webHidden/>
          </w:rPr>
          <w:fldChar w:fldCharType="separate"/>
        </w:r>
        <w:r w:rsidR="00A9360D">
          <w:rPr>
            <w:noProof/>
            <w:webHidden/>
          </w:rPr>
          <w:t>12</w:t>
        </w:r>
        <w:r w:rsidR="00305F66">
          <w:rPr>
            <w:noProof/>
            <w:webHidden/>
          </w:rPr>
          <w:fldChar w:fldCharType="end"/>
        </w:r>
      </w:hyperlink>
    </w:p>
    <w:p w14:paraId="47E9E4DA" w14:textId="4A909FBE" w:rsidR="00305F66" w:rsidDel="00F731C2" w:rsidRDefault="006308E8">
      <w:pPr>
        <w:pStyle w:val="TOC3"/>
        <w:tabs>
          <w:tab w:val="right" w:leader="dot" w:pos="9395"/>
        </w:tabs>
        <w:spacing w:before="120" w:after="120"/>
        <w:ind w:left="960" w:firstLine="480"/>
        <w:rPr>
          <w:del w:id="4" w:author="ShaunYoung11" w:date="2021-04-16T20:50:00Z"/>
          <w:noProof/>
        </w:rPr>
      </w:pPr>
      <w:hyperlink w:anchor="_Toc69496051" w:history="1">
        <w:r w:rsidR="00305F66" w:rsidRPr="00326A94">
          <w:rPr>
            <w:rStyle w:val="ac"/>
            <w:noProof/>
          </w:rPr>
          <w:t xml:space="preserve">3.2.1 </w:t>
        </w:r>
        <w:r w:rsidR="00305F66" w:rsidRPr="00326A94">
          <w:rPr>
            <w:rStyle w:val="ac"/>
            <w:noProof/>
          </w:rPr>
          <w:t>超高频</w:t>
        </w:r>
        <w:r w:rsidR="00305F66" w:rsidRPr="00326A94">
          <w:rPr>
            <w:rStyle w:val="ac"/>
            <w:noProof/>
          </w:rPr>
          <w:t>RFID</w:t>
        </w:r>
        <w:r w:rsidR="00305F66" w:rsidRPr="00326A94">
          <w:rPr>
            <w:rStyle w:val="ac"/>
            <w:noProof/>
          </w:rPr>
          <w:t>探测器高效监控设备状态</w:t>
        </w:r>
        <w:r w:rsidR="00305F66">
          <w:rPr>
            <w:noProof/>
            <w:webHidden/>
          </w:rPr>
          <w:tab/>
        </w:r>
        <w:r w:rsidR="00305F66">
          <w:rPr>
            <w:noProof/>
            <w:webHidden/>
          </w:rPr>
          <w:fldChar w:fldCharType="begin"/>
        </w:r>
        <w:r w:rsidR="00305F66">
          <w:rPr>
            <w:noProof/>
            <w:webHidden/>
          </w:rPr>
          <w:instrText xml:space="preserve"> PAGEREF _Toc69496051 \h </w:instrText>
        </w:r>
        <w:r w:rsidR="00305F66">
          <w:rPr>
            <w:noProof/>
            <w:webHidden/>
          </w:rPr>
        </w:r>
        <w:r w:rsidR="00305F66">
          <w:rPr>
            <w:noProof/>
            <w:webHidden/>
          </w:rPr>
          <w:fldChar w:fldCharType="separate"/>
        </w:r>
        <w:r w:rsidR="00A9360D">
          <w:rPr>
            <w:noProof/>
            <w:webHidden/>
          </w:rPr>
          <w:t>13</w:t>
        </w:r>
        <w:r w:rsidR="00305F66">
          <w:rPr>
            <w:noProof/>
            <w:webHidden/>
          </w:rPr>
          <w:fldChar w:fldCharType="end"/>
        </w:r>
      </w:hyperlink>
    </w:p>
    <w:p w14:paraId="72FD5CB4" w14:textId="294D21A1" w:rsidR="00305F66" w:rsidRDefault="005B580A" w:rsidP="00A9360D">
      <w:pPr>
        <w:pStyle w:val="TOC3"/>
        <w:tabs>
          <w:tab w:val="right" w:leader="dot" w:pos="9395"/>
        </w:tabs>
        <w:spacing w:before="120" w:after="120"/>
        <w:ind w:left="960" w:firstLine="480"/>
        <w:rPr>
          <w:noProof/>
        </w:rPr>
      </w:pPr>
      <w:r>
        <w:rPr>
          <w:rStyle w:val="ac"/>
        </w:rPr>
        <w:fldChar w:fldCharType="begin"/>
      </w:r>
      <w:r>
        <w:rPr>
          <w:rStyle w:val="ac"/>
          <w:noProof/>
        </w:rPr>
        <w:instrText xml:space="preserve"> HYPERLINK \l "_Toc69496052" </w:instrText>
      </w:r>
      <w:r>
        <w:rPr>
          <w:rStyle w:val="ac"/>
        </w:rPr>
        <w:fldChar w:fldCharType="separate"/>
      </w:r>
      <w:del w:id="5" w:author="ShaunYoung11" w:date="2021-04-16T20:49:00Z">
        <w:r w:rsidR="00305F66" w:rsidRPr="00326A94" w:rsidDel="005B580A">
          <w:rPr>
            <w:rStyle w:val="ac"/>
            <w:noProof/>
          </w:rPr>
          <w:delText>图</w:delText>
        </w:r>
        <w:r w:rsidR="00305F66" w:rsidRPr="00326A94" w:rsidDel="005B580A">
          <w:rPr>
            <w:rStyle w:val="ac"/>
            <w:noProof/>
          </w:rPr>
          <w:delText xml:space="preserve"> 9</w:delText>
        </w:r>
      </w:del>
      <w:del w:id="6" w:author="ShaunYoung11" w:date="2021-04-16T20:50:00Z">
        <w:r w:rsidR="00305F66" w:rsidRPr="00326A94" w:rsidDel="00F731C2">
          <w:rPr>
            <w:rStyle w:val="ac"/>
            <w:noProof/>
          </w:rPr>
          <w:delText xml:space="preserve"> RFID</w:delText>
        </w:r>
        <w:r w:rsidR="00305F66" w:rsidRPr="00326A94" w:rsidDel="00F731C2">
          <w:rPr>
            <w:rStyle w:val="ac"/>
            <w:noProof/>
          </w:rPr>
          <w:delText>探测设备安装示意图</w:delText>
        </w:r>
        <w:r w:rsidR="00305F66" w:rsidDel="00F731C2">
          <w:rPr>
            <w:noProof/>
            <w:webHidden/>
          </w:rPr>
          <w:tab/>
        </w:r>
        <w:r w:rsidR="00305F66" w:rsidDel="00F731C2">
          <w:rPr>
            <w:noProof/>
            <w:webHidden/>
          </w:rPr>
          <w:fldChar w:fldCharType="begin"/>
        </w:r>
        <w:r w:rsidR="00305F66" w:rsidDel="00F731C2">
          <w:rPr>
            <w:noProof/>
            <w:webHidden/>
          </w:rPr>
          <w:delInstrText xml:space="preserve"> PAGEREF _Toc69496052 \h </w:delInstrText>
        </w:r>
        <w:r w:rsidR="00305F66" w:rsidDel="00F731C2">
          <w:rPr>
            <w:noProof/>
            <w:webHidden/>
          </w:rPr>
        </w:r>
        <w:r w:rsidR="00305F66" w:rsidDel="00F731C2">
          <w:rPr>
            <w:noProof/>
            <w:webHidden/>
          </w:rPr>
          <w:fldChar w:fldCharType="separate"/>
        </w:r>
      </w:del>
      <w:ins w:id="7" w:author="ShaunYoung11" w:date="2021-04-16T20:59:00Z">
        <w:r w:rsidR="00A9360D">
          <w:rPr>
            <w:noProof/>
            <w:webHidden/>
          </w:rPr>
          <w:t>13</w:t>
        </w:r>
      </w:ins>
      <w:del w:id="8" w:author="ShaunYoung11" w:date="2021-04-16T20:50:00Z">
        <w:r w:rsidR="00305F66" w:rsidDel="00F731C2">
          <w:rPr>
            <w:noProof/>
            <w:webHidden/>
          </w:rPr>
          <w:delText>13</w:delText>
        </w:r>
        <w:r w:rsidR="00305F66" w:rsidDel="00F731C2">
          <w:rPr>
            <w:noProof/>
            <w:webHidden/>
          </w:rPr>
          <w:fldChar w:fldCharType="end"/>
        </w:r>
      </w:del>
      <w:r>
        <w:rPr>
          <w:noProof/>
        </w:rPr>
        <w:fldChar w:fldCharType="end"/>
      </w:r>
    </w:p>
    <w:p w14:paraId="7CDA599A" w14:textId="6E90D13A" w:rsidR="00305F66" w:rsidRDefault="006308E8">
      <w:pPr>
        <w:pStyle w:val="TOC3"/>
        <w:tabs>
          <w:tab w:val="right" w:leader="dot" w:pos="9395"/>
        </w:tabs>
        <w:spacing w:before="120" w:after="120"/>
        <w:ind w:left="960" w:firstLine="480"/>
        <w:rPr>
          <w:noProof/>
        </w:rPr>
      </w:pPr>
      <w:hyperlink w:anchor="_Toc69496053" w:history="1">
        <w:r w:rsidR="00305F66" w:rsidRPr="00326A94">
          <w:rPr>
            <w:rStyle w:val="ac"/>
            <w:noProof/>
          </w:rPr>
          <w:t xml:space="preserve">3.2.2 </w:t>
        </w:r>
        <w:r w:rsidR="00305F66" w:rsidRPr="00326A94">
          <w:rPr>
            <w:rStyle w:val="ac"/>
            <w:noProof/>
          </w:rPr>
          <w:t>智能摄像头实时监控带出行为</w:t>
        </w:r>
        <w:r w:rsidR="00305F66">
          <w:rPr>
            <w:noProof/>
            <w:webHidden/>
          </w:rPr>
          <w:tab/>
        </w:r>
        <w:r w:rsidR="00305F66">
          <w:rPr>
            <w:noProof/>
            <w:webHidden/>
          </w:rPr>
          <w:fldChar w:fldCharType="begin"/>
        </w:r>
        <w:r w:rsidR="00305F66">
          <w:rPr>
            <w:noProof/>
            <w:webHidden/>
          </w:rPr>
          <w:instrText xml:space="preserve"> PAGEREF _Toc69496053 \h </w:instrText>
        </w:r>
        <w:r w:rsidR="00305F66">
          <w:rPr>
            <w:noProof/>
            <w:webHidden/>
          </w:rPr>
        </w:r>
        <w:r w:rsidR="00305F66">
          <w:rPr>
            <w:noProof/>
            <w:webHidden/>
          </w:rPr>
          <w:fldChar w:fldCharType="separate"/>
        </w:r>
        <w:r w:rsidR="00A9360D">
          <w:rPr>
            <w:noProof/>
            <w:webHidden/>
          </w:rPr>
          <w:t>14</w:t>
        </w:r>
        <w:r w:rsidR="00305F66">
          <w:rPr>
            <w:noProof/>
            <w:webHidden/>
          </w:rPr>
          <w:fldChar w:fldCharType="end"/>
        </w:r>
      </w:hyperlink>
    </w:p>
    <w:p w14:paraId="5FAC5EA8" w14:textId="4ED32821" w:rsidR="00305F66" w:rsidRDefault="006308E8">
      <w:pPr>
        <w:pStyle w:val="TOC3"/>
        <w:tabs>
          <w:tab w:val="right" w:leader="dot" w:pos="9395"/>
        </w:tabs>
        <w:spacing w:before="120" w:after="120"/>
        <w:ind w:left="960" w:firstLine="480"/>
        <w:rPr>
          <w:noProof/>
        </w:rPr>
      </w:pPr>
      <w:hyperlink w:anchor="_Toc69496054" w:history="1">
        <w:r w:rsidR="00305F66" w:rsidRPr="00326A94">
          <w:rPr>
            <w:rStyle w:val="ac"/>
            <w:noProof/>
          </w:rPr>
          <w:t xml:space="preserve">3.2.3 </w:t>
        </w:r>
        <w:r w:rsidR="00305F66" w:rsidRPr="00326A94">
          <w:rPr>
            <w:rStyle w:val="ac"/>
            <w:noProof/>
          </w:rPr>
          <w:t>生物认证机制确保操作真实合法性</w:t>
        </w:r>
        <w:r w:rsidR="00305F66">
          <w:rPr>
            <w:noProof/>
            <w:webHidden/>
          </w:rPr>
          <w:tab/>
        </w:r>
        <w:r w:rsidR="00305F66">
          <w:rPr>
            <w:noProof/>
            <w:webHidden/>
          </w:rPr>
          <w:fldChar w:fldCharType="begin"/>
        </w:r>
        <w:r w:rsidR="00305F66">
          <w:rPr>
            <w:noProof/>
            <w:webHidden/>
          </w:rPr>
          <w:instrText xml:space="preserve"> PAGEREF _Toc69496054 \h </w:instrText>
        </w:r>
        <w:r w:rsidR="00305F66">
          <w:rPr>
            <w:noProof/>
            <w:webHidden/>
          </w:rPr>
        </w:r>
        <w:r w:rsidR="00305F66">
          <w:rPr>
            <w:noProof/>
            <w:webHidden/>
          </w:rPr>
          <w:fldChar w:fldCharType="separate"/>
        </w:r>
        <w:r w:rsidR="00A9360D">
          <w:rPr>
            <w:noProof/>
            <w:webHidden/>
          </w:rPr>
          <w:t>16</w:t>
        </w:r>
        <w:r w:rsidR="00305F66">
          <w:rPr>
            <w:noProof/>
            <w:webHidden/>
          </w:rPr>
          <w:fldChar w:fldCharType="end"/>
        </w:r>
      </w:hyperlink>
    </w:p>
    <w:p w14:paraId="72B83AA8" w14:textId="37EEFCF8" w:rsidR="00305F66" w:rsidRDefault="006308E8">
      <w:pPr>
        <w:pStyle w:val="TOC2"/>
        <w:tabs>
          <w:tab w:val="right" w:leader="dot" w:pos="9395"/>
        </w:tabs>
        <w:spacing w:before="120" w:after="120"/>
        <w:ind w:left="480" w:firstLine="480"/>
        <w:rPr>
          <w:noProof/>
        </w:rPr>
      </w:pPr>
      <w:hyperlink w:anchor="_Toc69496055" w:history="1">
        <w:r w:rsidR="00305F66" w:rsidRPr="00326A94">
          <w:rPr>
            <w:rStyle w:val="ac"/>
            <w:noProof/>
          </w:rPr>
          <w:t xml:space="preserve">3.3 </w:t>
        </w:r>
        <w:r w:rsidR="00305F66" w:rsidRPr="00326A94">
          <w:rPr>
            <w:rStyle w:val="ac"/>
            <w:noProof/>
          </w:rPr>
          <w:t>服务侧</w:t>
        </w:r>
        <w:r w:rsidR="00305F66">
          <w:rPr>
            <w:noProof/>
            <w:webHidden/>
          </w:rPr>
          <w:tab/>
        </w:r>
        <w:r w:rsidR="00305F66">
          <w:rPr>
            <w:noProof/>
            <w:webHidden/>
          </w:rPr>
          <w:fldChar w:fldCharType="begin"/>
        </w:r>
        <w:r w:rsidR="00305F66">
          <w:rPr>
            <w:noProof/>
            <w:webHidden/>
          </w:rPr>
          <w:instrText xml:space="preserve"> PAGEREF _Toc69496055 \h </w:instrText>
        </w:r>
        <w:r w:rsidR="00305F66">
          <w:rPr>
            <w:noProof/>
            <w:webHidden/>
          </w:rPr>
        </w:r>
        <w:r w:rsidR="00305F66">
          <w:rPr>
            <w:noProof/>
            <w:webHidden/>
          </w:rPr>
          <w:fldChar w:fldCharType="separate"/>
        </w:r>
        <w:r w:rsidR="00A9360D">
          <w:rPr>
            <w:noProof/>
            <w:webHidden/>
          </w:rPr>
          <w:t>16</w:t>
        </w:r>
        <w:r w:rsidR="00305F66">
          <w:rPr>
            <w:noProof/>
            <w:webHidden/>
          </w:rPr>
          <w:fldChar w:fldCharType="end"/>
        </w:r>
      </w:hyperlink>
    </w:p>
    <w:p w14:paraId="20AF20E4" w14:textId="4666C20A" w:rsidR="00305F66" w:rsidRDefault="006308E8">
      <w:pPr>
        <w:pStyle w:val="TOC3"/>
        <w:tabs>
          <w:tab w:val="right" w:leader="dot" w:pos="9395"/>
        </w:tabs>
        <w:spacing w:before="120" w:after="120"/>
        <w:ind w:left="960" w:firstLine="480"/>
        <w:rPr>
          <w:noProof/>
        </w:rPr>
      </w:pPr>
      <w:hyperlink w:anchor="_Toc69496056" w:history="1">
        <w:r w:rsidR="00305F66" w:rsidRPr="00326A94">
          <w:rPr>
            <w:rStyle w:val="ac"/>
            <w:noProof/>
          </w:rPr>
          <w:t xml:space="preserve">3.3.1 </w:t>
        </w:r>
        <w:r w:rsidR="00305F66" w:rsidRPr="00326A94">
          <w:rPr>
            <w:rStyle w:val="ac"/>
            <w:noProof/>
          </w:rPr>
          <w:t>系统功能设计</w:t>
        </w:r>
        <w:r w:rsidR="00305F66">
          <w:rPr>
            <w:noProof/>
            <w:webHidden/>
          </w:rPr>
          <w:tab/>
        </w:r>
        <w:r w:rsidR="00305F66">
          <w:rPr>
            <w:noProof/>
            <w:webHidden/>
          </w:rPr>
          <w:fldChar w:fldCharType="begin"/>
        </w:r>
        <w:r w:rsidR="00305F66">
          <w:rPr>
            <w:noProof/>
            <w:webHidden/>
          </w:rPr>
          <w:instrText xml:space="preserve"> PAGEREF _Toc69496056 \h </w:instrText>
        </w:r>
        <w:r w:rsidR="00305F66">
          <w:rPr>
            <w:noProof/>
            <w:webHidden/>
          </w:rPr>
        </w:r>
        <w:r w:rsidR="00305F66">
          <w:rPr>
            <w:noProof/>
            <w:webHidden/>
          </w:rPr>
          <w:fldChar w:fldCharType="separate"/>
        </w:r>
        <w:r w:rsidR="00A9360D">
          <w:rPr>
            <w:noProof/>
            <w:webHidden/>
          </w:rPr>
          <w:t>16</w:t>
        </w:r>
        <w:r w:rsidR="00305F66">
          <w:rPr>
            <w:noProof/>
            <w:webHidden/>
          </w:rPr>
          <w:fldChar w:fldCharType="end"/>
        </w:r>
      </w:hyperlink>
    </w:p>
    <w:p w14:paraId="798D86FE" w14:textId="74CC5F99" w:rsidR="00305F66" w:rsidRDefault="006308E8">
      <w:pPr>
        <w:pStyle w:val="TOC3"/>
        <w:tabs>
          <w:tab w:val="right" w:leader="dot" w:pos="9395"/>
        </w:tabs>
        <w:spacing w:before="120" w:after="120"/>
        <w:ind w:left="960" w:firstLine="480"/>
        <w:rPr>
          <w:noProof/>
        </w:rPr>
      </w:pPr>
      <w:hyperlink w:anchor="_Toc69496057" w:history="1">
        <w:r w:rsidR="00305F66" w:rsidRPr="00326A94">
          <w:rPr>
            <w:rStyle w:val="ac"/>
            <w:noProof/>
          </w:rPr>
          <w:t xml:space="preserve">3.3.2 </w:t>
        </w:r>
        <w:r w:rsidR="00305F66" w:rsidRPr="00326A94">
          <w:rPr>
            <w:rStyle w:val="ac"/>
            <w:noProof/>
          </w:rPr>
          <w:t>人脸识别引擎</w:t>
        </w:r>
        <w:r w:rsidR="00305F66">
          <w:rPr>
            <w:noProof/>
            <w:webHidden/>
          </w:rPr>
          <w:tab/>
        </w:r>
        <w:r w:rsidR="00305F66">
          <w:rPr>
            <w:noProof/>
            <w:webHidden/>
          </w:rPr>
          <w:fldChar w:fldCharType="begin"/>
        </w:r>
        <w:r w:rsidR="00305F66">
          <w:rPr>
            <w:noProof/>
            <w:webHidden/>
          </w:rPr>
          <w:instrText xml:space="preserve"> PAGEREF _Toc69496057 \h </w:instrText>
        </w:r>
        <w:r w:rsidR="00305F66">
          <w:rPr>
            <w:noProof/>
            <w:webHidden/>
          </w:rPr>
        </w:r>
        <w:r w:rsidR="00305F66">
          <w:rPr>
            <w:noProof/>
            <w:webHidden/>
          </w:rPr>
          <w:fldChar w:fldCharType="separate"/>
        </w:r>
        <w:r w:rsidR="00A9360D">
          <w:rPr>
            <w:noProof/>
            <w:webHidden/>
          </w:rPr>
          <w:t>28</w:t>
        </w:r>
        <w:r w:rsidR="00305F66">
          <w:rPr>
            <w:noProof/>
            <w:webHidden/>
          </w:rPr>
          <w:fldChar w:fldCharType="end"/>
        </w:r>
      </w:hyperlink>
    </w:p>
    <w:p w14:paraId="4580B902" w14:textId="41593F4A" w:rsidR="00305F66" w:rsidRDefault="006308E8">
      <w:pPr>
        <w:pStyle w:val="TOC3"/>
        <w:tabs>
          <w:tab w:val="right" w:leader="dot" w:pos="9395"/>
        </w:tabs>
        <w:spacing w:before="120" w:after="120"/>
        <w:ind w:left="960" w:firstLine="480"/>
        <w:rPr>
          <w:noProof/>
        </w:rPr>
      </w:pPr>
      <w:hyperlink w:anchor="_Toc69496058" w:history="1">
        <w:r w:rsidR="00305F66" w:rsidRPr="00326A94">
          <w:rPr>
            <w:rStyle w:val="ac"/>
            <w:noProof/>
          </w:rPr>
          <w:t xml:space="preserve">3.3.3 </w:t>
        </w:r>
        <w:r w:rsidR="00305F66" w:rsidRPr="00326A94">
          <w:rPr>
            <w:rStyle w:val="ac"/>
            <w:noProof/>
          </w:rPr>
          <w:t>数据库设计</w:t>
        </w:r>
        <w:r w:rsidR="00305F66">
          <w:rPr>
            <w:noProof/>
            <w:webHidden/>
          </w:rPr>
          <w:tab/>
        </w:r>
        <w:r w:rsidR="00305F66">
          <w:rPr>
            <w:noProof/>
            <w:webHidden/>
          </w:rPr>
          <w:fldChar w:fldCharType="begin"/>
        </w:r>
        <w:r w:rsidR="00305F66">
          <w:rPr>
            <w:noProof/>
            <w:webHidden/>
          </w:rPr>
          <w:instrText xml:space="preserve"> PAGEREF _Toc69496058 \h </w:instrText>
        </w:r>
        <w:r w:rsidR="00305F66">
          <w:rPr>
            <w:noProof/>
            <w:webHidden/>
          </w:rPr>
        </w:r>
        <w:r w:rsidR="00305F66">
          <w:rPr>
            <w:noProof/>
            <w:webHidden/>
          </w:rPr>
          <w:fldChar w:fldCharType="separate"/>
        </w:r>
        <w:r w:rsidR="00A9360D">
          <w:rPr>
            <w:noProof/>
            <w:webHidden/>
          </w:rPr>
          <w:t>30</w:t>
        </w:r>
        <w:r w:rsidR="00305F66">
          <w:rPr>
            <w:noProof/>
            <w:webHidden/>
          </w:rPr>
          <w:fldChar w:fldCharType="end"/>
        </w:r>
      </w:hyperlink>
    </w:p>
    <w:p w14:paraId="76464994" w14:textId="314FF191" w:rsidR="00305F66" w:rsidRDefault="006308E8">
      <w:pPr>
        <w:pStyle w:val="TOC2"/>
        <w:tabs>
          <w:tab w:val="right" w:leader="dot" w:pos="9395"/>
        </w:tabs>
        <w:spacing w:before="120" w:after="120"/>
        <w:ind w:left="480" w:firstLine="480"/>
        <w:rPr>
          <w:noProof/>
        </w:rPr>
      </w:pPr>
      <w:hyperlink w:anchor="_Toc69496059" w:history="1">
        <w:r w:rsidR="00305F66" w:rsidRPr="00326A94">
          <w:rPr>
            <w:rStyle w:val="ac"/>
            <w:noProof/>
          </w:rPr>
          <w:t xml:space="preserve">3.4 </w:t>
        </w:r>
        <w:r w:rsidR="00305F66" w:rsidRPr="00326A94">
          <w:rPr>
            <w:rStyle w:val="ac"/>
            <w:noProof/>
          </w:rPr>
          <w:t>用户侧</w:t>
        </w:r>
        <w:r w:rsidR="00305F66">
          <w:rPr>
            <w:noProof/>
            <w:webHidden/>
          </w:rPr>
          <w:tab/>
        </w:r>
        <w:r w:rsidR="00305F66">
          <w:rPr>
            <w:noProof/>
            <w:webHidden/>
          </w:rPr>
          <w:fldChar w:fldCharType="begin"/>
        </w:r>
        <w:r w:rsidR="00305F66">
          <w:rPr>
            <w:noProof/>
            <w:webHidden/>
          </w:rPr>
          <w:instrText xml:space="preserve"> PAGEREF _Toc69496059 \h </w:instrText>
        </w:r>
        <w:r w:rsidR="00305F66">
          <w:rPr>
            <w:noProof/>
            <w:webHidden/>
          </w:rPr>
        </w:r>
        <w:r w:rsidR="00305F66">
          <w:rPr>
            <w:noProof/>
            <w:webHidden/>
          </w:rPr>
          <w:fldChar w:fldCharType="separate"/>
        </w:r>
        <w:r w:rsidR="00A9360D">
          <w:rPr>
            <w:noProof/>
            <w:webHidden/>
          </w:rPr>
          <w:t>34</w:t>
        </w:r>
        <w:r w:rsidR="00305F66">
          <w:rPr>
            <w:noProof/>
            <w:webHidden/>
          </w:rPr>
          <w:fldChar w:fldCharType="end"/>
        </w:r>
      </w:hyperlink>
    </w:p>
    <w:p w14:paraId="0181BA64" w14:textId="205D248A" w:rsidR="00305F66" w:rsidRDefault="006308E8">
      <w:pPr>
        <w:pStyle w:val="TOC3"/>
        <w:tabs>
          <w:tab w:val="right" w:leader="dot" w:pos="9395"/>
        </w:tabs>
        <w:spacing w:before="120" w:after="120"/>
        <w:ind w:left="960" w:firstLine="480"/>
        <w:rPr>
          <w:noProof/>
        </w:rPr>
      </w:pPr>
      <w:hyperlink w:anchor="_Toc69496060" w:history="1">
        <w:r w:rsidR="00305F66" w:rsidRPr="00326A94">
          <w:rPr>
            <w:rStyle w:val="ac"/>
            <w:noProof/>
          </w:rPr>
          <w:t>3.4.1</w:t>
        </w:r>
        <w:r w:rsidR="00305F66" w:rsidRPr="00326A94">
          <w:rPr>
            <w:rStyle w:val="ac"/>
            <w:noProof/>
          </w:rPr>
          <w:t>小程序扫码、扫</w:t>
        </w:r>
        <w:r w:rsidR="00305F66" w:rsidRPr="00326A94">
          <w:rPr>
            <w:rStyle w:val="ac"/>
            <w:noProof/>
          </w:rPr>
          <w:t>RFID</w:t>
        </w:r>
        <w:r w:rsidR="00305F66" w:rsidRPr="00326A94">
          <w:rPr>
            <w:rStyle w:val="ac"/>
            <w:noProof/>
          </w:rPr>
          <w:t>实现便捷借还</w:t>
        </w:r>
        <w:r w:rsidR="00305F66">
          <w:rPr>
            <w:noProof/>
            <w:webHidden/>
          </w:rPr>
          <w:tab/>
        </w:r>
        <w:r w:rsidR="00305F66">
          <w:rPr>
            <w:noProof/>
            <w:webHidden/>
          </w:rPr>
          <w:fldChar w:fldCharType="begin"/>
        </w:r>
        <w:r w:rsidR="00305F66">
          <w:rPr>
            <w:noProof/>
            <w:webHidden/>
          </w:rPr>
          <w:instrText xml:space="preserve"> PAGEREF _Toc69496060 \h </w:instrText>
        </w:r>
        <w:r w:rsidR="00305F66">
          <w:rPr>
            <w:noProof/>
            <w:webHidden/>
          </w:rPr>
        </w:r>
        <w:r w:rsidR="00305F66">
          <w:rPr>
            <w:noProof/>
            <w:webHidden/>
          </w:rPr>
          <w:fldChar w:fldCharType="separate"/>
        </w:r>
        <w:r w:rsidR="00A9360D">
          <w:rPr>
            <w:noProof/>
            <w:webHidden/>
          </w:rPr>
          <w:t>34</w:t>
        </w:r>
        <w:r w:rsidR="00305F66">
          <w:rPr>
            <w:noProof/>
            <w:webHidden/>
          </w:rPr>
          <w:fldChar w:fldCharType="end"/>
        </w:r>
      </w:hyperlink>
    </w:p>
    <w:p w14:paraId="68D8391C" w14:textId="7414CB31" w:rsidR="00305F66" w:rsidRDefault="006308E8">
      <w:pPr>
        <w:pStyle w:val="TOC3"/>
        <w:tabs>
          <w:tab w:val="right" w:leader="dot" w:pos="9395"/>
        </w:tabs>
        <w:spacing w:before="120" w:after="120"/>
        <w:ind w:left="960" w:firstLine="480"/>
        <w:rPr>
          <w:noProof/>
        </w:rPr>
      </w:pPr>
      <w:hyperlink w:anchor="_Toc69496061" w:history="1">
        <w:r w:rsidR="00305F66" w:rsidRPr="00326A94">
          <w:rPr>
            <w:rStyle w:val="ac"/>
            <w:noProof/>
          </w:rPr>
          <w:t>3.4.2 Web</w:t>
        </w:r>
        <w:r w:rsidR="00305F66" w:rsidRPr="00326A94">
          <w:rPr>
            <w:rStyle w:val="ac"/>
            <w:noProof/>
          </w:rPr>
          <w:t>管理系统实现设备高效管理</w:t>
        </w:r>
        <w:r w:rsidR="00305F66">
          <w:rPr>
            <w:noProof/>
            <w:webHidden/>
          </w:rPr>
          <w:tab/>
        </w:r>
        <w:r w:rsidR="00305F66">
          <w:rPr>
            <w:noProof/>
            <w:webHidden/>
          </w:rPr>
          <w:fldChar w:fldCharType="begin"/>
        </w:r>
        <w:r w:rsidR="00305F66">
          <w:rPr>
            <w:noProof/>
            <w:webHidden/>
          </w:rPr>
          <w:instrText xml:space="preserve"> PAGEREF _Toc69496061 \h </w:instrText>
        </w:r>
        <w:r w:rsidR="00305F66">
          <w:rPr>
            <w:noProof/>
            <w:webHidden/>
          </w:rPr>
        </w:r>
        <w:r w:rsidR="00305F66">
          <w:rPr>
            <w:noProof/>
            <w:webHidden/>
          </w:rPr>
          <w:fldChar w:fldCharType="separate"/>
        </w:r>
        <w:r w:rsidR="00A9360D">
          <w:rPr>
            <w:noProof/>
            <w:webHidden/>
          </w:rPr>
          <w:t>35</w:t>
        </w:r>
        <w:r w:rsidR="00305F66">
          <w:rPr>
            <w:noProof/>
            <w:webHidden/>
          </w:rPr>
          <w:fldChar w:fldCharType="end"/>
        </w:r>
      </w:hyperlink>
    </w:p>
    <w:p w14:paraId="4A13DC83" w14:textId="6AF8246B" w:rsidR="00305F66" w:rsidRDefault="006308E8">
      <w:pPr>
        <w:pStyle w:val="TOC1"/>
        <w:tabs>
          <w:tab w:val="right" w:leader="dot" w:pos="9395"/>
        </w:tabs>
        <w:spacing w:before="120" w:after="120"/>
        <w:ind w:firstLine="480"/>
        <w:rPr>
          <w:noProof/>
        </w:rPr>
      </w:pPr>
      <w:hyperlink w:anchor="_Toc69496062" w:history="1">
        <w:r w:rsidR="00305F66" w:rsidRPr="00326A94">
          <w:rPr>
            <w:rStyle w:val="ac"/>
            <w:noProof/>
          </w:rPr>
          <w:t xml:space="preserve">4 </w:t>
        </w:r>
        <w:r w:rsidR="00305F66" w:rsidRPr="00326A94">
          <w:rPr>
            <w:rStyle w:val="ac"/>
            <w:noProof/>
          </w:rPr>
          <w:t>测试及运行效果</w:t>
        </w:r>
        <w:r w:rsidR="00305F66">
          <w:rPr>
            <w:noProof/>
            <w:webHidden/>
          </w:rPr>
          <w:tab/>
        </w:r>
        <w:r w:rsidR="00305F66">
          <w:rPr>
            <w:noProof/>
            <w:webHidden/>
          </w:rPr>
          <w:fldChar w:fldCharType="begin"/>
        </w:r>
        <w:r w:rsidR="00305F66">
          <w:rPr>
            <w:noProof/>
            <w:webHidden/>
          </w:rPr>
          <w:instrText xml:space="preserve"> PAGEREF _Toc69496062 \h </w:instrText>
        </w:r>
        <w:r w:rsidR="00305F66">
          <w:rPr>
            <w:noProof/>
            <w:webHidden/>
          </w:rPr>
        </w:r>
        <w:r w:rsidR="00305F66">
          <w:rPr>
            <w:noProof/>
            <w:webHidden/>
          </w:rPr>
          <w:fldChar w:fldCharType="separate"/>
        </w:r>
        <w:r w:rsidR="00A9360D">
          <w:rPr>
            <w:noProof/>
            <w:webHidden/>
          </w:rPr>
          <w:t>36</w:t>
        </w:r>
        <w:r w:rsidR="00305F66">
          <w:rPr>
            <w:noProof/>
            <w:webHidden/>
          </w:rPr>
          <w:fldChar w:fldCharType="end"/>
        </w:r>
      </w:hyperlink>
    </w:p>
    <w:p w14:paraId="76FF5DC3" w14:textId="4E7CDDAE" w:rsidR="00305F66" w:rsidRDefault="006308E8">
      <w:pPr>
        <w:pStyle w:val="TOC2"/>
        <w:tabs>
          <w:tab w:val="right" w:leader="dot" w:pos="9395"/>
        </w:tabs>
        <w:spacing w:before="120" w:after="120"/>
        <w:ind w:left="480" w:firstLine="480"/>
        <w:rPr>
          <w:noProof/>
        </w:rPr>
      </w:pPr>
      <w:hyperlink w:anchor="_Toc69496063" w:history="1">
        <w:r w:rsidR="00305F66" w:rsidRPr="00326A94">
          <w:rPr>
            <w:rStyle w:val="ac"/>
            <w:noProof/>
          </w:rPr>
          <w:t xml:space="preserve">4.1 </w:t>
        </w:r>
        <w:r w:rsidR="00305F66" w:rsidRPr="00326A94">
          <w:rPr>
            <w:rStyle w:val="ac"/>
            <w:noProof/>
          </w:rPr>
          <w:t>公司场景模拟</w:t>
        </w:r>
        <w:r w:rsidR="00305F66">
          <w:rPr>
            <w:noProof/>
            <w:webHidden/>
          </w:rPr>
          <w:tab/>
        </w:r>
        <w:r w:rsidR="00305F66">
          <w:rPr>
            <w:noProof/>
            <w:webHidden/>
          </w:rPr>
          <w:fldChar w:fldCharType="begin"/>
        </w:r>
        <w:r w:rsidR="00305F66">
          <w:rPr>
            <w:noProof/>
            <w:webHidden/>
          </w:rPr>
          <w:instrText xml:space="preserve"> PAGEREF _Toc69496063 \h </w:instrText>
        </w:r>
        <w:r w:rsidR="00305F66">
          <w:rPr>
            <w:noProof/>
            <w:webHidden/>
          </w:rPr>
        </w:r>
        <w:r w:rsidR="00305F66">
          <w:rPr>
            <w:noProof/>
            <w:webHidden/>
          </w:rPr>
          <w:fldChar w:fldCharType="separate"/>
        </w:r>
        <w:r w:rsidR="00A9360D">
          <w:rPr>
            <w:noProof/>
            <w:webHidden/>
          </w:rPr>
          <w:t>36</w:t>
        </w:r>
        <w:r w:rsidR="00305F66">
          <w:rPr>
            <w:noProof/>
            <w:webHidden/>
          </w:rPr>
          <w:fldChar w:fldCharType="end"/>
        </w:r>
      </w:hyperlink>
    </w:p>
    <w:p w14:paraId="3DBCE951" w14:textId="75285923" w:rsidR="00305F66" w:rsidRDefault="006308E8">
      <w:pPr>
        <w:pStyle w:val="TOC2"/>
        <w:tabs>
          <w:tab w:val="right" w:leader="dot" w:pos="9395"/>
        </w:tabs>
        <w:spacing w:before="120" w:after="120"/>
        <w:ind w:left="480" w:firstLine="480"/>
        <w:rPr>
          <w:noProof/>
        </w:rPr>
      </w:pPr>
      <w:hyperlink w:anchor="_Toc69496064" w:history="1">
        <w:r w:rsidR="00305F66" w:rsidRPr="00326A94">
          <w:rPr>
            <w:rStyle w:val="ac"/>
            <w:noProof/>
          </w:rPr>
          <w:t xml:space="preserve">4.2 </w:t>
        </w:r>
        <w:r w:rsidR="00305F66" w:rsidRPr="00326A94">
          <w:rPr>
            <w:rStyle w:val="ac"/>
            <w:noProof/>
          </w:rPr>
          <w:t>测试环境搭建</w:t>
        </w:r>
        <w:r w:rsidR="00305F66">
          <w:rPr>
            <w:noProof/>
            <w:webHidden/>
          </w:rPr>
          <w:tab/>
        </w:r>
        <w:r w:rsidR="00305F66">
          <w:rPr>
            <w:noProof/>
            <w:webHidden/>
          </w:rPr>
          <w:fldChar w:fldCharType="begin"/>
        </w:r>
        <w:r w:rsidR="00305F66">
          <w:rPr>
            <w:noProof/>
            <w:webHidden/>
          </w:rPr>
          <w:instrText xml:space="preserve"> PAGEREF _Toc69496064 \h </w:instrText>
        </w:r>
        <w:r w:rsidR="00305F66">
          <w:rPr>
            <w:noProof/>
            <w:webHidden/>
          </w:rPr>
        </w:r>
        <w:r w:rsidR="00305F66">
          <w:rPr>
            <w:noProof/>
            <w:webHidden/>
          </w:rPr>
          <w:fldChar w:fldCharType="separate"/>
        </w:r>
        <w:r w:rsidR="00A9360D">
          <w:rPr>
            <w:noProof/>
            <w:webHidden/>
          </w:rPr>
          <w:t>36</w:t>
        </w:r>
        <w:r w:rsidR="00305F66">
          <w:rPr>
            <w:noProof/>
            <w:webHidden/>
          </w:rPr>
          <w:fldChar w:fldCharType="end"/>
        </w:r>
      </w:hyperlink>
    </w:p>
    <w:p w14:paraId="134F9C6C" w14:textId="51CC6289" w:rsidR="00305F66" w:rsidRDefault="006308E8">
      <w:pPr>
        <w:pStyle w:val="TOC2"/>
        <w:tabs>
          <w:tab w:val="right" w:leader="dot" w:pos="9395"/>
        </w:tabs>
        <w:spacing w:before="120" w:after="120"/>
        <w:ind w:left="480" w:firstLine="480"/>
        <w:rPr>
          <w:noProof/>
        </w:rPr>
      </w:pPr>
      <w:hyperlink w:anchor="_Toc69496065" w:history="1">
        <w:r w:rsidR="00305F66" w:rsidRPr="00326A94">
          <w:rPr>
            <w:rStyle w:val="ac"/>
            <w:noProof/>
          </w:rPr>
          <w:t xml:space="preserve">4.3 </w:t>
        </w:r>
        <w:r w:rsidR="00305F66" w:rsidRPr="00326A94">
          <w:rPr>
            <w:rStyle w:val="ac"/>
            <w:noProof/>
          </w:rPr>
          <w:t>运行效果</w:t>
        </w:r>
        <w:r w:rsidR="00305F66">
          <w:rPr>
            <w:noProof/>
            <w:webHidden/>
          </w:rPr>
          <w:tab/>
        </w:r>
        <w:r w:rsidR="00305F66">
          <w:rPr>
            <w:noProof/>
            <w:webHidden/>
          </w:rPr>
          <w:fldChar w:fldCharType="begin"/>
        </w:r>
        <w:r w:rsidR="00305F66">
          <w:rPr>
            <w:noProof/>
            <w:webHidden/>
          </w:rPr>
          <w:instrText xml:space="preserve"> PAGEREF _Toc69496065 \h </w:instrText>
        </w:r>
        <w:r w:rsidR="00305F66">
          <w:rPr>
            <w:noProof/>
            <w:webHidden/>
          </w:rPr>
        </w:r>
        <w:r w:rsidR="00305F66">
          <w:rPr>
            <w:noProof/>
            <w:webHidden/>
          </w:rPr>
          <w:fldChar w:fldCharType="separate"/>
        </w:r>
        <w:r w:rsidR="00A9360D">
          <w:rPr>
            <w:noProof/>
            <w:webHidden/>
          </w:rPr>
          <w:t>37</w:t>
        </w:r>
        <w:r w:rsidR="00305F66">
          <w:rPr>
            <w:noProof/>
            <w:webHidden/>
          </w:rPr>
          <w:fldChar w:fldCharType="end"/>
        </w:r>
      </w:hyperlink>
    </w:p>
    <w:p w14:paraId="7030A676" w14:textId="287FEA32" w:rsidR="00305F66" w:rsidRDefault="006308E8">
      <w:pPr>
        <w:pStyle w:val="TOC3"/>
        <w:tabs>
          <w:tab w:val="right" w:leader="dot" w:pos="9395"/>
        </w:tabs>
        <w:spacing w:before="120" w:after="120"/>
        <w:ind w:left="960" w:firstLine="480"/>
        <w:rPr>
          <w:noProof/>
        </w:rPr>
      </w:pPr>
      <w:hyperlink w:anchor="_Toc69496066" w:history="1">
        <w:r w:rsidR="00305F66" w:rsidRPr="00326A94">
          <w:rPr>
            <w:rStyle w:val="ac"/>
            <w:noProof/>
          </w:rPr>
          <w:t xml:space="preserve">4.3.1 </w:t>
        </w:r>
        <w:r w:rsidR="00305F66" w:rsidRPr="00326A94">
          <w:rPr>
            <w:rStyle w:val="ac"/>
            <w:noProof/>
          </w:rPr>
          <w:t>借还流程、内部流通运行效果</w:t>
        </w:r>
        <w:r w:rsidR="00305F66">
          <w:rPr>
            <w:noProof/>
            <w:webHidden/>
          </w:rPr>
          <w:tab/>
        </w:r>
        <w:r w:rsidR="00305F66">
          <w:rPr>
            <w:noProof/>
            <w:webHidden/>
          </w:rPr>
          <w:fldChar w:fldCharType="begin"/>
        </w:r>
        <w:r w:rsidR="00305F66">
          <w:rPr>
            <w:noProof/>
            <w:webHidden/>
          </w:rPr>
          <w:instrText xml:space="preserve"> PAGEREF _Toc69496066 \h </w:instrText>
        </w:r>
        <w:r w:rsidR="00305F66">
          <w:rPr>
            <w:noProof/>
            <w:webHidden/>
          </w:rPr>
        </w:r>
        <w:r w:rsidR="00305F66">
          <w:rPr>
            <w:noProof/>
            <w:webHidden/>
          </w:rPr>
          <w:fldChar w:fldCharType="separate"/>
        </w:r>
        <w:r w:rsidR="00A9360D">
          <w:rPr>
            <w:noProof/>
            <w:webHidden/>
          </w:rPr>
          <w:t>37</w:t>
        </w:r>
        <w:r w:rsidR="00305F66">
          <w:rPr>
            <w:noProof/>
            <w:webHidden/>
          </w:rPr>
          <w:fldChar w:fldCharType="end"/>
        </w:r>
      </w:hyperlink>
    </w:p>
    <w:p w14:paraId="156EE4CC" w14:textId="475019F1" w:rsidR="00305F66" w:rsidRDefault="006308E8">
      <w:pPr>
        <w:pStyle w:val="TOC3"/>
        <w:tabs>
          <w:tab w:val="right" w:leader="dot" w:pos="9395"/>
        </w:tabs>
        <w:spacing w:before="120" w:after="120"/>
        <w:ind w:left="960" w:firstLine="480"/>
        <w:rPr>
          <w:noProof/>
        </w:rPr>
      </w:pPr>
      <w:hyperlink w:anchor="_Toc69496067" w:history="1">
        <w:r w:rsidR="00305F66" w:rsidRPr="00326A94">
          <w:rPr>
            <w:rStyle w:val="ac"/>
            <w:noProof/>
          </w:rPr>
          <w:t xml:space="preserve">4.3.2 </w:t>
        </w:r>
        <w:r w:rsidR="00305F66" w:rsidRPr="00326A94">
          <w:rPr>
            <w:rStyle w:val="ac"/>
            <w:noProof/>
          </w:rPr>
          <w:t>门禁系统运行效果</w:t>
        </w:r>
        <w:r w:rsidR="00305F66">
          <w:rPr>
            <w:noProof/>
            <w:webHidden/>
          </w:rPr>
          <w:tab/>
        </w:r>
        <w:r w:rsidR="00305F66">
          <w:rPr>
            <w:noProof/>
            <w:webHidden/>
          </w:rPr>
          <w:fldChar w:fldCharType="begin"/>
        </w:r>
        <w:r w:rsidR="00305F66">
          <w:rPr>
            <w:noProof/>
            <w:webHidden/>
          </w:rPr>
          <w:instrText xml:space="preserve"> PAGEREF _Toc69496067 \h </w:instrText>
        </w:r>
        <w:r w:rsidR="00305F66">
          <w:rPr>
            <w:noProof/>
            <w:webHidden/>
          </w:rPr>
        </w:r>
        <w:r w:rsidR="00305F66">
          <w:rPr>
            <w:noProof/>
            <w:webHidden/>
          </w:rPr>
          <w:fldChar w:fldCharType="separate"/>
        </w:r>
        <w:r w:rsidR="00A9360D">
          <w:rPr>
            <w:noProof/>
            <w:webHidden/>
          </w:rPr>
          <w:t>37</w:t>
        </w:r>
        <w:r w:rsidR="00305F66">
          <w:rPr>
            <w:noProof/>
            <w:webHidden/>
          </w:rPr>
          <w:fldChar w:fldCharType="end"/>
        </w:r>
      </w:hyperlink>
    </w:p>
    <w:p w14:paraId="5A4C1730" w14:textId="09103CAF" w:rsidR="00305F66" w:rsidRDefault="006308E8">
      <w:pPr>
        <w:pStyle w:val="TOC3"/>
        <w:tabs>
          <w:tab w:val="right" w:leader="dot" w:pos="9395"/>
        </w:tabs>
        <w:spacing w:before="120" w:after="120"/>
        <w:ind w:left="960" w:firstLine="480"/>
        <w:rPr>
          <w:noProof/>
        </w:rPr>
      </w:pPr>
      <w:hyperlink w:anchor="_Toc69496068" w:history="1">
        <w:r w:rsidR="00305F66" w:rsidRPr="00326A94">
          <w:rPr>
            <w:rStyle w:val="ac"/>
            <w:noProof/>
          </w:rPr>
          <w:t xml:space="preserve">4.3.3 </w:t>
        </w:r>
        <w:r w:rsidR="00305F66" w:rsidRPr="00326A94">
          <w:rPr>
            <w:rStyle w:val="ac"/>
            <w:noProof/>
          </w:rPr>
          <w:t>小程序运行效果</w:t>
        </w:r>
        <w:r w:rsidR="00305F66">
          <w:rPr>
            <w:noProof/>
            <w:webHidden/>
          </w:rPr>
          <w:tab/>
        </w:r>
        <w:r w:rsidR="00305F66">
          <w:rPr>
            <w:noProof/>
            <w:webHidden/>
          </w:rPr>
          <w:fldChar w:fldCharType="begin"/>
        </w:r>
        <w:r w:rsidR="00305F66">
          <w:rPr>
            <w:noProof/>
            <w:webHidden/>
          </w:rPr>
          <w:instrText xml:space="preserve"> PAGEREF _Toc69496068 \h </w:instrText>
        </w:r>
        <w:r w:rsidR="00305F66">
          <w:rPr>
            <w:noProof/>
            <w:webHidden/>
          </w:rPr>
        </w:r>
        <w:r w:rsidR="00305F66">
          <w:rPr>
            <w:noProof/>
            <w:webHidden/>
          </w:rPr>
          <w:fldChar w:fldCharType="separate"/>
        </w:r>
        <w:r w:rsidR="00A9360D">
          <w:rPr>
            <w:noProof/>
            <w:webHidden/>
          </w:rPr>
          <w:t>38</w:t>
        </w:r>
        <w:r w:rsidR="00305F66">
          <w:rPr>
            <w:noProof/>
            <w:webHidden/>
          </w:rPr>
          <w:fldChar w:fldCharType="end"/>
        </w:r>
      </w:hyperlink>
    </w:p>
    <w:p w14:paraId="3422654E" w14:textId="4EF4B621" w:rsidR="00305F66" w:rsidRDefault="005B580A">
      <w:pPr>
        <w:pStyle w:val="TOC3"/>
        <w:tabs>
          <w:tab w:val="right" w:leader="dot" w:pos="9395"/>
        </w:tabs>
        <w:spacing w:before="120" w:after="120"/>
        <w:ind w:left="960" w:firstLine="480"/>
        <w:rPr>
          <w:noProof/>
        </w:rPr>
      </w:pPr>
      <w:r>
        <w:rPr>
          <w:rStyle w:val="ac"/>
        </w:rPr>
        <w:fldChar w:fldCharType="begin"/>
      </w:r>
      <w:r>
        <w:rPr>
          <w:rStyle w:val="ac"/>
          <w:noProof/>
        </w:rPr>
        <w:instrText xml:space="preserve"> HYPERLINK \l "_Toc69496069" </w:instrText>
      </w:r>
      <w:r>
        <w:rPr>
          <w:rStyle w:val="ac"/>
        </w:rPr>
        <w:fldChar w:fldCharType="separate"/>
      </w:r>
      <w:r w:rsidR="00305F66" w:rsidRPr="00326A94">
        <w:rPr>
          <w:rStyle w:val="ac"/>
          <w:noProof/>
        </w:rPr>
        <w:t>4.3.4 Web</w:t>
      </w:r>
      <w:r w:rsidR="00305F66" w:rsidRPr="00326A94">
        <w:rPr>
          <w:rStyle w:val="ac"/>
          <w:noProof/>
        </w:rPr>
        <w:t>管理系统运行效果</w:t>
      </w:r>
      <w:r w:rsidR="00305F66">
        <w:rPr>
          <w:noProof/>
          <w:webHidden/>
        </w:rPr>
        <w:tab/>
      </w:r>
      <w:r w:rsidR="00305F66">
        <w:rPr>
          <w:noProof/>
          <w:webHidden/>
        </w:rPr>
        <w:fldChar w:fldCharType="begin"/>
      </w:r>
      <w:r w:rsidR="00305F66">
        <w:rPr>
          <w:noProof/>
          <w:webHidden/>
        </w:rPr>
        <w:instrText xml:space="preserve"> PAGEREF _Toc69496069 \h </w:instrText>
      </w:r>
      <w:r w:rsidR="00305F66">
        <w:rPr>
          <w:noProof/>
          <w:webHidden/>
        </w:rPr>
      </w:r>
      <w:r w:rsidR="00305F66">
        <w:rPr>
          <w:noProof/>
          <w:webHidden/>
        </w:rPr>
        <w:fldChar w:fldCharType="separate"/>
      </w:r>
      <w:ins w:id="9" w:author="ShaunYoung11" w:date="2021-04-16T20:59:00Z">
        <w:r w:rsidR="00A9360D">
          <w:rPr>
            <w:noProof/>
            <w:webHidden/>
          </w:rPr>
          <w:t>39</w:t>
        </w:r>
      </w:ins>
      <w:del w:id="10" w:author="ShaunYoung11" w:date="2021-04-16T20:59:00Z">
        <w:r w:rsidR="00305F66" w:rsidDel="00A9360D">
          <w:rPr>
            <w:noProof/>
            <w:webHidden/>
          </w:rPr>
          <w:delText>38</w:delText>
        </w:r>
      </w:del>
      <w:r w:rsidR="00305F66">
        <w:rPr>
          <w:noProof/>
          <w:webHidden/>
        </w:rPr>
        <w:fldChar w:fldCharType="end"/>
      </w:r>
      <w:r>
        <w:rPr>
          <w:noProof/>
        </w:rPr>
        <w:fldChar w:fldCharType="end"/>
      </w:r>
    </w:p>
    <w:p w14:paraId="26952526" w14:textId="1CFBDE71" w:rsidR="00305F66" w:rsidRDefault="005B580A">
      <w:pPr>
        <w:pStyle w:val="TOC2"/>
        <w:tabs>
          <w:tab w:val="right" w:leader="dot" w:pos="9395"/>
        </w:tabs>
        <w:spacing w:before="120" w:after="120"/>
        <w:ind w:left="480" w:firstLine="480"/>
        <w:rPr>
          <w:noProof/>
        </w:rPr>
      </w:pPr>
      <w:r>
        <w:rPr>
          <w:rStyle w:val="ac"/>
        </w:rPr>
        <w:fldChar w:fldCharType="begin"/>
      </w:r>
      <w:r>
        <w:rPr>
          <w:rStyle w:val="ac"/>
          <w:noProof/>
        </w:rPr>
        <w:instrText xml:space="preserve"> HYPERLINK \l "_Toc69496070" </w:instrText>
      </w:r>
      <w:r>
        <w:rPr>
          <w:rStyle w:val="ac"/>
        </w:rPr>
        <w:fldChar w:fldCharType="separate"/>
      </w:r>
      <w:r w:rsidR="00305F66" w:rsidRPr="00305F66">
        <w:rPr>
          <w:rStyle w:val="ac"/>
          <w:noProof/>
        </w:rPr>
        <w:t xml:space="preserve">4.4 </w:t>
      </w:r>
      <w:r w:rsidR="00305F66" w:rsidRPr="00305F66">
        <w:rPr>
          <w:rStyle w:val="ac"/>
          <w:noProof/>
        </w:rPr>
        <w:t>测试性能</w:t>
      </w:r>
      <w:r w:rsidR="00305F66" w:rsidRPr="00305F66">
        <w:rPr>
          <w:noProof/>
          <w:webHidden/>
        </w:rPr>
        <w:tab/>
      </w:r>
      <w:r w:rsidR="00305F66" w:rsidRPr="00305F66">
        <w:rPr>
          <w:noProof/>
          <w:webHidden/>
        </w:rPr>
        <w:fldChar w:fldCharType="begin"/>
      </w:r>
      <w:r w:rsidR="00305F66" w:rsidRPr="00305F66">
        <w:rPr>
          <w:noProof/>
          <w:webHidden/>
        </w:rPr>
        <w:instrText xml:space="preserve"> PAGEREF _Toc69496070 \h </w:instrText>
      </w:r>
      <w:r w:rsidR="00305F66" w:rsidRPr="00305F66">
        <w:rPr>
          <w:noProof/>
          <w:webHidden/>
        </w:rPr>
      </w:r>
      <w:r w:rsidR="00305F66" w:rsidRPr="00305F66">
        <w:rPr>
          <w:noProof/>
          <w:webHidden/>
        </w:rPr>
        <w:fldChar w:fldCharType="separate"/>
      </w:r>
      <w:ins w:id="11" w:author="ShaunYoung11" w:date="2021-04-16T20:59:00Z">
        <w:r w:rsidR="00A9360D">
          <w:rPr>
            <w:noProof/>
            <w:webHidden/>
          </w:rPr>
          <w:t>41</w:t>
        </w:r>
      </w:ins>
      <w:del w:id="12" w:author="ShaunYoung11" w:date="2021-04-16T20:59:00Z">
        <w:r w:rsidR="00305F66" w:rsidRPr="00305F66" w:rsidDel="00A9360D">
          <w:rPr>
            <w:noProof/>
            <w:webHidden/>
          </w:rPr>
          <w:delText>38</w:delText>
        </w:r>
      </w:del>
      <w:r w:rsidR="00305F66" w:rsidRPr="00305F66">
        <w:rPr>
          <w:noProof/>
          <w:webHidden/>
        </w:rPr>
        <w:fldChar w:fldCharType="end"/>
      </w:r>
      <w:r>
        <w:rPr>
          <w:noProof/>
        </w:rPr>
        <w:fldChar w:fldCharType="end"/>
      </w:r>
    </w:p>
    <w:p w14:paraId="42BEE50B" w14:textId="05914F59" w:rsidR="00305F66" w:rsidRDefault="005B580A">
      <w:pPr>
        <w:pStyle w:val="TOC1"/>
        <w:tabs>
          <w:tab w:val="right" w:leader="dot" w:pos="9395"/>
        </w:tabs>
        <w:spacing w:before="120" w:after="120"/>
        <w:ind w:firstLine="480"/>
        <w:rPr>
          <w:noProof/>
        </w:rPr>
      </w:pPr>
      <w:r>
        <w:rPr>
          <w:rStyle w:val="ac"/>
        </w:rPr>
        <w:fldChar w:fldCharType="begin"/>
      </w:r>
      <w:r>
        <w:rPr>
          <w:rStyle w:val="ac"/>
          <w:noProof/>
        </w:rPr>
        <w:instrText xml:space="preserve"> HYPERLINK \l "_Toc69496071" </w:instrText>
      </w:r>
      <w:r>
        <w:rPr>
          <w:rStyle w:val="ac"/>
        </w:rPr>
        <w:fldChar w:fldCharType="separate"/>
      </w:r>
      <w:r w:rsidR="00305F66" w:rsidRPr="00326A94">
        <w:rPr>
          <w:rStyle w:val="ac"/>
          <w:noProof/>
        </w:rPr>
        <w:t xml:space="preserve">5 </w:t>
      </w:r>
      <w:r w:rsidR="00305F66" w:rsidRPr="00326A94">
        <w:rPr>
          <w:rStyle w:val="ac"/>
          <w:noProof/>
        </w:rPr>
        <w:t>创新与特色</w:t>
      </w:r>
      <w:r w:rsidR="00305F66">
        <w:rPr>
          <w:noProof/>
          <w:webHidden/>
        </w:rPr>
        <w:tab/>
      </w:r>
      <w:r w:rsidR="00305F66">
        <w:rPr>
          <w:noProof/>
          <w:webHidden/>
        </w:rPr>
        <w:fldChar w:fldCharType="begin"/>
      </w:r>
      <w:r w:rsidR="00305F66">
        <w:rPr>
          <w:noProof/>
          <w:webHidden/>
        </w:rPr>
        <w:instrText xml:space="preserve"> PAGEREF _Toc69496071 \h </w:instrText>
      </w:r>
      <w:r w:rsidR="00305F66">
        <w:rPr>
          <w:noProof/>
          <w:webHidden/>
        </w:rPr>
      </w:r>
      <w:r w:rsidR="00305F66">
        <w:rPr>
          <w:noProof/>
          <w:webHidden/>
        </w:rPr>
        <w:fldChar w:fldCharType="separate"/>
      </w:r>
      <w:ins w:id="13" w:author="ShaunYoung11" w:date="2021-04-16T20:59:00Z">
        <w:r w:rsidR="00A9360D">
          <w:rPr>
            <w:noProof/>
            <w:webHidden/>
          </w:rPr>
          <w:t>42</w:t>
        </w:r>
      </w:ins>
      <w:del w:id="14" w:author="ShaunYoung11" w:date="2021-04-16T20:59:00Z">
        <w:r w:rsidR="00305F66" w:rsidDel="00A9360D">
          <w:rPr>
            <w:noProof/>
            <w:webHidden/>
          </w:rPr>
          <w:delText>38</w:delText>
        </w:r>
      </w:del>
      <w:r w:rsidR="00305F66">
        <w:rPr>
          <w:noProof/>
          <w:webHidden/>
        </w:rPr>
        <w:fldChar w:fldCharType="end"/>
      </w:r>
      <w:r>
        <w:rPr>
          <w:noProof/>
        </w:rPr>
        <w:fldChar w:fldCharType="end"/>
      </w:r>
    </w:p>
    <w:p w14:paraId="3065A05A" w14:textId="329DC8F3" w:rsidR="00305F66" w:rsidRDefault="005B580A">
      <w:pPr>
        <w:pStyle w:val="TOC2"/>
        <w:tabs>
          <w:tab w:val="right" w:leader="dot" w:pos="9395"/>
        </w:tabs>
        <w:spacing w:before="120" w:after="120"/>
        <w:ind w:left="480" w:firstLine="480"/>
        <w:rPr>
          <w:noProof/>
        </w:rPr>
      </w:pPr>
      <w:r>
        <w:rPr>
          <w:rStyle w:val="ac"/>
        </w:rPr>
        <w:fldChar w:fldCharType="begin"/>
      </w:r>
      <w:r>
        <w:rPr>
          <w:rStyle w:val="ac"/>
          <w:noProof/>
        </w:rPr>
        <w:instrText xml:space="preserve"> HYPERLINK \l "_Toc69496072" </w:instrText>
      </w:r>
      <w:r>
        <w:rPr>
          <w:rStyle w:val="ac"/>
        </w:rPr>
        <w:fldChar w:fldCharType="separate"/>
      </w:r>
      <w:r w:rsidR="00305F66" w:rsidRPr="00326A94">
        <w:rPr>
          <w:rStyle w:val="ac"/>
          <w:noProof/>
        </w:rPr>
        <w:t xml:space="preserve">5.1 </w:t>
      </w:r>
      <w:r w:rsidR="00305F66" w:rsidRPr="00326A94">
        <w:rPr>
          <w:rStyle w:val="ac"/>
          <w:noProof/>
        </w:rPr>
        <w:t>设备全生命周期管理</w:t>
      </w:r>
      <w:r w:rsidR="00305F66">
        <w:rPr>
          <w:noProof/>
          <w:webHidden/>
        </w:rPr>
        <w:tab/>
      </w:r>
      <w:r w:rsidR="00305F66">
        <w:rPr>
          <w:noProof/>
          <w:webHidden/>
        </w:rPr>
        <w:fldChar w:fldCharType="begin"/>
      </w:r>
      <w:r w:rsidR="00305F66">
        <w:rPr>
          <w:noProof/>
          <w:webHidden/>
        </w:rPr>
        <w:instrText xml:space="preserve"> PAGEREF _Toc69496072 \h </w:instrText>
      </w:r>
      <w:r w:rsidR="00305F66">
        <w:rPr>
          <w:noProof/>
          <w:webHidden/>
        </w:rPr>
      </w:r>
      <w:r w:rsidR="00305F66">
        <w:rPr>
          <w:noProof/>
          <w:webHidden/>
        </w:rPr>
        <w:fldChar w:fldCharType="separate"/>
      </w:r>
      <w:ins w:id="15" w:author="ShaunYoung11" w:date="2021-04-16T20:59:00Z">
        <w:r w:rsidR="00A9360D">
          <w:rPr>
            <w:noProof/>
            <w:webHidden/>
          </w:rPr>
          <w:t>42</w:t>
        </w:r>
      </w:ins>
      <w:del w:id="16" w:author="ShaunYoung11" w:date="2021-04-16T20:59:00Z">
        <w:r w:rsidR="00305F66" w:rsidDel="00A9360D">
          <w:rPr>
            <w:noProof/>
            <w:webHidden/>
          </w:rPr>
          <w:delText>38</w:delText>
        </w:r>
      </w:del>
      <w:r w:rsidR="00305F66">
        <w:rPr>
          <w:noProof/>
          <w:webHidden/>
        </w:rPr>
        <w:fldChar w:fldCharType="end"/>
      </w:r>
      <w:r>
        <w:rPr>
          <w:noProof/>
        </w:rPr>
        <w:fldChar w:fldCharType="end"/>
      </w:r>
    </w:p>
    <w:p w14:paraId="45C56FDE" w14:textId="6A32CDEB" w:rsidR="00305F66" w:rsidRDefault="005B580A">
      <w:pPr>
        <w:pStyle w:val="TOC2"/>
        <w:tabs>
          <w:tab w:val="right" w:leader="dot" w:pos="9395"/>
        </w:tabs>
        <w:spacing w:before="120" w:after="120"/>
        <w:ind w:left="480" w:firstLine="480"/>
        <w:rPr>
          <w:noProof/>
        </w:rPr>
      </w:pPr>
      <w:r>
        <w:rPr>
          <w:rStyle w:val="ac"/>
        </w:rPr>
        <w:fldChar w:fldCharType="begin"/>
      </w:r>
      <w:r>
        <w:rPr>
          <w:rStyle w:val="ac"/>
          <w:noProof/>
        </w:rPr>
        <w:instrText xml:space="preserve"> HYPERLINK \l "_Toc69496073" </w:instrText>
      </w:r>
      <w:r>
        <w:rPr>
          <w:rStyle w:val="ac"/>
        </w:rPr>
        <w:fldChar w:fldCharType="separate"/>
      </w:r>
      <w:r w:rsidR="00305F66" w:rsidRPr="00326A94">
        <w:rPr>
          <w:rStyle w:val="ac"/>
          <w:noProof/>
        </w:rPr>
        <w:t xml:space="preserve">5.2 </w:t>
      </w:r>
      <w:r w:rsidR="00305F66" w:rsidRPr="00326A94">
        <w:rPr>
          <w:rStyle w:val="ac"/>
          <w:noProof/>
        </w:rPr>
        <w:t>多维度便捷、安全流通策略</w:t>
      </w:r>
      <w:r w:rsidR="00305F66">
        <w:rPr>
          <w:noProof/>
          <w:webHidden/>
        </w:rPr>
        <w:tab/>
      </w:r>
      <w:r w:rsidR="00305F66">
        <w:rPr>
          <w:noProof/>
          <w:webHidden/>
        </w:rPr>
        <w:fldChar w:fldCharType="begin"/>
      </w:r>
      <w:r w:rsidR="00305F66">
        <w:rPr>
          <w:noProof/>
          <w:webHidden/>
        </w:rPr>
        <w:instrText xml:space="preserve"> PAGEREF _Toc69496073 \h </w:instrText>
      </w:r>
      <w:r w:rsidR="00305F66">
        <w:rPr>
          <w:noProof/>
          <w:webHidden/>
        </w:rPr>
      </w:r>
      <w:r w:rsidR="00305F66">
        <w:rPr>
          <w:noProof/>
          <w:webHidden/>
        </w:rPr>
        <w:fldChar w:fldCharType="separate"/>
      </w:r>
      <w:ins w:id="17" w:author="ShaunYoung11" w:date="2021-04-16T20:59:00Z">
        <w:r w:rsidR="00A9360D">
          <w:rPr>
            <w:noProof/>
            <w:webHidden/>
          </w:rPr>
          <w:t>42</w:t>
        </w:r>
      </w:ins>
      <w:del w:id="18" w:author="ShaunYoung11" w:date="2021-04-16T20:59:00Z">
        <w:r w:rsidR="00305F66" w:rsidDel="00A9360D">
          <w:rPr>
            <w:noProof/>
            <w:webHidden/>
          </w:rPr>
          <w:delText>39</w:delText>
        </w:r>
      </w:del>
      <w:r w:rsidR="00305F66">
        <w:rPr>
          <w:noProof/>
          <w:webHidden/>
        </w:rPr>
        <w:fldChar w:fldCharType="end"/>
      </w:r>
      <w:r>
        <w:rPr>
          <w:noProof/>
        </w:rPr>
        <w:fldChar w:fldCharType="end"/>
      </w:r>
    </w:p>
    <w:p w14:paraId="426162F4" w14:textId="3A12A0B0" w:rsidR="00305F66" w:rsidRDefault="005B580A">
      <w:pPr>
        <w:pStyle w:val="TOC3"/>
        <w:tabs>
          <w:tab w:val="right" w:leader="dot" w:pos="9395"/>
        </w:tabs>
        <w:spacing w:before="120" w:after="120"/>
        <w:ind w:left="960" w:firstLine="480"/>
        <w:rPr>
          <w:noProof/>
        </w:rPr>
      </w:pPr>
      <w:r>
        <w:rPr>
          <w:rStyle w:val="ac"/>
        </w:rPr>
        <w:fldChar w:fldCharType="begin"/>
      </w:r>
      <w:r>
        <w:rPr>
          <w:rStyle w:val="ac"/>
          <w:noProof/>
        </w:rPr>
        <w:instrText xml:space="preserve"> HYPERLINK \l "_Toc69496074" </w:instrText>
      </w:r>
      <w:r>
        <w:rPr>
          <w:rStyle w:val="ac"/>
        </w:rPr>
        <w:fldChar w:fldCharType="separate"/>
      </w:r>
      <w:r w:rsidR="00305F66" w:rsidRPr="00326A94">
        <w:rPr>
          <w:rStyle w:val="ac"/>
          <w:noProof/>
        </w:rPr>
        <w:t xml:space="preserve">5.2.1 </w:t>
      </w:r>
      <w:r w:rsidR="00305F66" w:rsidRPr="00326A94">
        <w:rPr>
          <w:rStyle w:val="ac"/>
          <w:noProof/>
        </w:rPr>
        <w:t>基于二维码、</w:t>
      </w:r>
      <w:r w:rsidR="00305F66" w:rsidRPr="00326A94">
        <w:rPr>
          <w:rStyle w:val="ac"/>
          <w:noProof/>
        </w:rPr>
        <w:t>RFID</w:t>
      </w:r>
      <w:r w:rsidR="00305F66" w:rsidRPr="00326A94">
        <w:rPr>
          <w:rStyle w:val="ac"/>
          <w:noProof/>
        </w:rPr>
        <w:t>的便捷设备流通方案</w:t>
      </w:r>
      <w:r w:rsidR="00305F66">
        <w:rPr>
          <w:noProof/>
          <w:webHidden/>
        </w:rPr>
        <w:tab/>
      </w:r>
      <w:r w:rsidR="00305F66">
        <w:rPr>
          <w:noProof/>
          <w:webHidden/>
        </w:rPr>
        <w:fldChar w:fldCharType="begin"/>
      </w:r>
      <w:r w:rsidR="00305F66">
        <w:rPr>
          <w:noProof/>
          <w:webHidden/>
        </w:rPr>
        <w:instrText xml:space="preserve"> PAGEREF _Toc69496074 \h </w:instrText>
      </w:r>
      <w:r w:rsidR="00305F66">
        <w:rPr>
          <w:noProof/>
          <w:webHidden/>
        </w:rPr>
      </w:r>
      <w:r w:rsidR="00305F66">
        <w:rPr>
          <w:noProof/>
          <w:webHidden/>
        </w:rPr>
        <w:fldChar w:fldCharType="separate"/>
      </w:r>
      <w:ins w:id="19" w:author="ShaunYoung11" w:date="2021-04-16T20:59:00Z">
        <w:r w:rsidR="00A9360D">
          <w:rPr>
            <w:noProof/>
            <w:webHidden/>
          </w:rPr>
          <w:t>42</w:t>
        </w:r>
      </w:ins>
      <w:del w:id="20" w:author="ShaunYoung11" w:date="2021-04-16T20:59:00Z">
        <w:r w:rsidR="00305F66" w:rsidDel="00A9360D">
          <w:rPr>
            <w:noProof/>
            <w:webHidden/>
          </w:rPr>
          <w:delText>39</w:delText>
        </w:r>
      </w:del>
      <w:r w:rsidR="00305F66">
        <w:rPr>
          <w:noProof/>
          <w:webHidden/>
        </w:rPr>
        <w:fldChar w:fldCharType="end"/>
      </w:r>
      <w:r>
        <w:rPr>
          <w:noProof/>
        </w:rPr>
        <w:fldChar w:fldCharType="end"/>
      </w:r>
    </w:p>
    <w:p w14:paraId="2D1DF32C" w14:textId="77AB647D" w:rsidR="00305F66" w:rsidRDefault="005B580A">
      <w:pPr>
        <w:pStyle w:val="TOC3"/>
        <w:tabs>
          <w:tab w:val="right" w:leader="dot" w:pos="9395"/>
        </w:tabs>
        <w:spacing w:before="120" w:after="120"/>
        <w:ind w:left="960" w:firstLine="480"/>
        <w:rPr>
          <w:noProof/>
        </w:rPr>
      </w:pPr>
      <w:r>
        <w:rPr>
          <w:rStyle w:val="ac"/>
        </w:rPr>
        <w:fldChar w:fldCharType="begin"/>
      </w:r>
      <w:r>
        <w:rPr>
          <w:rStyle w:val="ac"/>
          <w:noProof/>
        </w:rPr>
        <w:instrText xml:space="preserve"> HYPERLINK \l "_Toc69496075" </w:instrText>
      </w:r>
      <w:r>
        <w:rPr>
          <w:rStyle w:val="ac"/>
        </w:rPr>
        <w:fldChar w:fldCharType="separate"/>
      </w:r>
      <w:r w:rsidR="00305F66" w:rsidRPr="00326A94">
        <w:rPr>
          <w:rStyle w:val="ac"/>
          <w:noProof/>
        </w:rPr>
        <w:t xml:space="preserve">5.2.2 </w:t>
      </w:r>
      <w:r w:rsidR="00305F66" w:rsidRPr="00326A94">
        <w:rPr>
          <w:rStyle w:val="ac"/>
          <w:noProof/>
        </w:rPr>
        <w:t>基于生物认证的防作弊策略</w:t>
      </w:r>
      <w:r w:rsidR="00305F66">
        <w:rPr>
          <w:noProof/>
          <w:webHidden/>
        </w:rPr>
        <w:tab/>
      </w:r>
      <w:r w:rsidR="00305F66">
        <w:rPr>
          <w:noProof/>
          <w:webHidden/>
        </w:rPr>
        <w:fldChar w:fldCharType="begin"/>
      </w:r>
      <w:r w:rsidR="00305F66">
        <w:rPr>
          <w:noProof/>
          <w:webHidden/>
        </w:rPr>
        <w:instrText xml:space="preserve"> PAGEREF _Toc69496075 \h </w:instrText>
      </w:r>
      <w:r w:rsidR="00305F66">
        <w:rPr>
          <w:noProof/>
          <w:webHidden/>
        </w:rPr>
      </w:r>
      <w:r w:rsidR="00305F66">
        <w:rPr>
          <w:noProof/>
          <w:webHidden/>
        </w:rPr>
        <w:fldChar w:fldCharType="separate"/>
      </w:r>
      <w:ins w:id="21" w:author="ShaunYoung11" w:date="2021-04-16T20:59:00Z">
        <w:r w:rsidR="00A9360D">
          <w:rPr>
            <w:noProof/>
            <w:webHidden/>
          </w:rPr>
          <w:t>43</w:t>
        </w:r>
      </w:ins>
      <w:del w:id="22" w:author="ShaunYoung11" w:date="2021-04-16T20:59:00Z">
        <w:r w:rsidR="00305F66" w:rsidDel="00A9360D">
          <w:rPr>
            <w:noProof/>
            <w:webHidden/>
          </w:rPr>
          <w:delText>39</w:delText>
        </w:r>
      </w:del>
      <w:r w:rsidR="00305F66">
        <w:rPr>
          <w:noProof/>
          <w:webHidden/>
        </w:rPr>
        <w:fldChar w:fldCharType="end"/>
      </w:r>
      <w:r>
        <w:rPr>
          <w:noProof/>
        </w:rPr>
        <w:fldChar w:fldCharType="end"/>
      </w:r>
    </w:p>
    <w:p w14:paraId="7106B23A" w14:textId="053B067A" w:rsidR="00305F66" w:rsidRDefault="005B580A">
      <w:pPr>
        <w:pStyle w:val="TOC2"/>
        <w:tabs>
          <w:tab w:val="right" w:leader="dot" w:pos="9395"/>
        </w:tabs>
        <w:spacing w:before="120" w:after="120"/>
        <w:ind w:left="480" w:firstLine="480"/>
        <w:rPr>
          <w:noProof/>
        </w:rPr>
      </w:pPr>
      <w:r>
        <w:rPr>
          <w:rStyle w:val="ac"/>
        </w:rPr>
        <w:fldChar w:fldCharType="begin"/>
      </w:r>
      <w:r>
        <w:rPr>
          <w:rStyle w:val="ac"/>
          <w:noProof/>
        </w:rPr>
        <w:instrText xml:space="preserve"> HYPERLINK \l "_Toc69496076" </w:instrText>
      </w:r>
      <w:r>
        <w:rPr>
          <w:rStyle w:val="ac"/>
        </w:rPr>
        <w:fldChar w:fldCharType="separate"/>
      </w:r>
      <w:r w:rsidR="00305F66" w:rsidRPr="00326A94">
        <w:rPr>
          <w:rStyle w:val="ac"/>
          <w:noProof/>
        </w:rPr>
        <w:t xml:space="preserve">5.3 </w:t>
      </w:r>
      <w:r w:rsidR="00305F66" w:rsidRPr="00326A94">
        <w:rPr>
          <w:rStyle w:val="ac"/>
          <w:noProof/>
        </w:rPr>
        <w:t>设备非正常带出报警机制</w:t>
      </w:r>
      <w:r w:rsidR="00305F66">
        <w:rPr>
          <w:noProof/>
          <w:webHidden/>
        </w:rPr>
        <w:tab/>
      </w:r>
      <w:r w:rsidR="00305F66">
        <w:rPr>
          <w:noProof/>
          <w:webHidden/>
        </w:rPr>
        <w:fldChar w:fldCharType="begin"/>
      </w:r>
      <w:r w:rsidR="00305F66">
        <w:rPr>
          <w:noProof/>
          <w:webHidden/>
        </w:rPr>
        <w:instrText xml:space="preserve"> PAGEREF _Toc69496076 \h </w:instrText>
      </w:r>
      <w:r w:rsidR="00305F66">
        <w:rPr>
          <w:noProof/>
          <w:webHidden/>
        </w:rPr>
      </w:r>
      <w:r w:rsidR="00305F66">
        <w:rPr>
          <w:noProof/>
          <w:webHidden/>
        </w:rPr>
        <w:fldChar w:fldCharType="separate"/>
      </w:r>
      <w:ins w:id="23" w:author="ShaunYoung11" w:date="2021-04-16T20:59:00Z">
        <w:r w:rsidR="00A9360D">
          <w:rPr>
            <w:noProof/>
            <w:webHidden/>
          </w:rPr>
          <w:t>44</w:t>
        </w:r>
      </w:ins>
      <w:del w:id="24" w:author="ShaunYoung11" w:date="2021-04-16T20:59:00Z">
        <w:r w:rsidR="00305F66" w:rsidDel="00A9360D">
          <w:rPr>
            <w:noProof/>
            <w:webHidden/>
          </w:rPr>
          <w:delText>41</w:delText>
        </w:r>
      </w:del>
      <w:r w:rsidR="00305F66">
        <w:rPr>
          <w:noProof/>
          <w:webHidden/>
        </w:rPr>
        <w:fldChar w:fldCharType="end"/>
      </w:r>
      <w:r>
        <w:rPr>
          <w:noProof/>
        </w:rPr>
        <w:fldChar w:fldCharType="end"/>
      </w:r>
    </w:p>
    <w:p w14:paraId="28F053B5" w14:textId="44741B8F" w:rsidR="00305F66" w:rsidRDefault="005B580A">
      <w:pPr>
        <w:pStyle w:val="TOC3"/>
        <w:tabs>
          <w:tab w:val="right" w:leader="dot" w:pos="9395"/>
        </w:tabs>
        <w:spacing w:before="120" w:after="120"/>
        <w:ind w:left="960" w:firstLine="480"/>
        <w:rPr>
          <w:noProof/>
        </w:rPr>
      </w:pPr>
      <w:r>
        <w:rPr>
          <w:rStyle w:val="ac"/>
        </w:rPr>
        <w:fldChar w:fldCharType="begin"/>
      </w:r>
      <w:r>
        <w:rPr>
          <w:rStyle w:val="ac"/>
          <w:noProof/>
        </w:rPr>
        <w:instrText xml:space="preserve"> HYPERLINK \l "_Toc69496077" </w:instrText>
      </w:r>
      <w:r>
        <w:rPr>
          <w:rStyle w:val="ac"/>
        </w:rPr>
        <w:fldChar w:fldCharType="separate"/>
      </w:r>
      <w:r w:rsidR="00305F66" w:rsidRPr="00326A94">
        <w:rPr>
          <w:rStyle w:val="ac"/>
          <w:noProof/>
        </w:rPr>
        <w:t xml:space="preserve">5.3.1 </w:t>
      </w:r>
      <w:r w:rsidR="00305F66" w:rsidRPr="00326A94">
        <w:rPr>
          <w:rStyle w:val="ac"/>
          <w:noProof/>
        </w:rPr>
        <w:t>基于</w:t>
      </w:r>
      <w:r w:rsidR="00305F66" w:rsidRPr="00326A94">
        <w:rPr>
          <w:rStyle w:val="ac"/>
          <w:noProof/>
        </w:rPr>
        <w:t>RFID</w:t>
      </w:r>
      <w:r w:rsidR="00305F66" w:rsidRPr="00326A94">
        <w:rPr>
          <w:rStyle w:val="ac"/>
          <w:noProof/>
        </w:rPr>
        <w:t>的高效设备带出检测</w:t>
      </w:r>
      <w:r w:rsidR="00305F66">
        <w:rPr>
          <w:noProof/>
          <w:webHidden/>
        </w:rPr>
        <w:tab/>
      </w:r>
      <w:r w:rsidR="00305F66">
        <w:rPr>
          <w:noProof/>
          <w:webHidden/>
        </w:rPr>
        <w:fldChar w:fldCharType="begin"/>
      </w:r>
      <w:r w:rsidR="00305F66">
        <w:rPr>
          <w:noProof/>
          <w:webHidden/>
        </w:rPr>
        <w:instrText xml:space="preserve"> PAGEREF _Toc69496077 \h </w:instrText>
      </w:r>
      <w:r w:rsidR="00305F66">
        <w:rPr>
          <w:noProof/>
          <w:webHidden/>
        </w:rPr>
      </w:r>
      <w:r w:rsidR="00305F66">
        <w:rPr>
          <w:noProof/>
          <w:webHidden/>
        </w:rPr>
        <w:fldChar w:fldCharType="separate"/>
      </w:r>
      <w:ins w:id="25" w:author="ShaunYoung11" w:date="2021-04-16T20:59:00Z">
        <w:r w:rsidR="00A9360D">
          <w:rPr>
            <w:noProof/>
            <w:webHidden/>
          </w:rPr>
          <w:t>44</w:t>
        </w:r>
      </w:ins>
      <w:del w:id="26" w:author="ShaunYoung11" w:date="2021-04-16T20:59:00Z">
        <w:r w:rsidR="00305F66" w:rsidDel="00A9360D">
          <w:rPr>
            <w:noProof/>
            <w:webHidden/>
          </w:rPr>
          <w:delText>41</w:delText>
        </w:r>
      </w:del>
      <w:r w:rsidR="00305F66">
        <w:rPr>
          <w:noProof/>
          <w:webHidden/>
        </w:rPr>
        <w:fldChar w:fldCharType="end"/>
      </w:r>
      <w:r>
        <w:rPr>
          <w:noProof/>
        </w:rPr>
        <w:fldChar w:fldCharType="end"/>
      </w:r>
    </w:p>
    <w:p w14:paraId="26C80B51" w14:textId="3552215B" w:rsidR="00305F66" w:rsidRDefault="005B580A">
      <w:pPr>
        <w:pStyle w:val="TOC3"/>
        <w:tabs>
          <w:tab w:val="right" w:leader="dot" w:pos="9395"/>
        </w:tabs>
        <w:spacing w:before="120" w:after="120"/>
        <w:ind w:left="960" w:firstLine="480"/>
        <w:rPr>
          <w:noProof/>
        </w:rPr>
      </w:pPr>
      <w:r>
        <w:rPr>
          <w:rStyle w:val="ac"/>
        </w:rPr>
        <w:fldChar w:fldCharType="begin"/>
      </w:r>
      <w:r>
        <w:rPr>
          <w:rStyle w:val="ac"/>
          <w:noProof/>
        </w:rPr>
        <w:instrText xml:space="preserve"> HYPERLINK \l "_Toc69496078" </w:instrText>
      </w:r>
      <w:r>
        <w:rPr>
          <w:rStyle w:val="ac"/>
        </w:rPr>
        <w:fldChar w:fldCharType="separate"/>
      </w:r>
      <w:r w:rsidR="00305F66" w:rsidRPr="00326A94">
        <w:rPr>
          <w:rStyle w:val="ac"/>
          <w:noProof/>
        </w:rPr>
        <w:t xml:space="preserve">5.3.2 </w:t>
      </w:r>
      <w:r w:rsidR="00305F66" w:rsidRPr="00326A94">
        <w:rPr>
          <w:rStyle w:val="ac"/>
          <w:noProof/>
        </w:rPr>
        <w:t>基于人脸识别的合法性智能校验</w:t>
      </w:r>
      <w:r w:rsidR="00305F66">
        <w:rPr>
          <w:noProof/>
          <w:webHidden/>
        </w:rPr>
        <w:tab/>
      </w:r>
      <w:r w:rsidR="00305F66">
        <w:rPr>
          <w:noProof/>
          <w:webHidden/>
        </w:rPr>
        <w:fldChar w:fldCharType="begin"/>
      </w:r>
      <w:r w:rsidR="00305F66">
        <w:rPr>
          <w:noProof/>
          <w:webHidden/>
        </w:rPr>
        <w:instrText xml:space="preserve"> PAGEREF _Toc69496078 \h </w:instrText>
      </w:r>
      <w:r w:rsidR="00305F66">
        <w:rPr>
          <w:noProof/>
          <w:webHidden/>
        </w:rPr>
      </w:r>
      <w:r w:rsidR="00305F66">
        <w:rPr>
          <w:noProof/>
          <w:webHidden/>
        </w:rPr>
        <w:fldChar w:fldCharType="separate"/>
      </w:r>
      <w:ins w:id="27" w:author="ShaunYoung11" w:date="2021-04-16T20:59:00Z">
        <w:r w:rsidR="00A9360D">
          <w:rPr>
            <w:noProof/>
            <w:webHidden/>
          </w:rPr>
          <w:t>44</w:t>
        </w:r>
      </w:ins>
      <w:del w:id="28" w:author="ShaunYoung11" w:date="2021-04-16T20:59:00Z">
        <w:r w:rsidR="00305F66" w:rsidDel="00A9360D">
          <w:rPr>
            <w:noProof/>
            <w:webHidden/>
          </w:rPr>
          <w:delText>41</w:delText>
        </w:r>
      </w:del>
      <w:r w:rsidR="00305F66">
        <w:rPr>
          <w:noProof/>
          <w:webHidden/>
        </w:rPr>
        <w:fldChar w:fldCharType="end"/>
      </w:r>
      <w:r>
        <w:rPr>
          <w:noProof/>
        </w:rPr>
        <w:fldChar w:fldCharType="end"/>
      </w:r>
    </w:p>
    <w:p w14:paraId="6366DD9E" w14:textId="2AD662D2" w:rsidR="00305F66" w:rsidRDefault="005B580A">
      <w:pPr>
        <w:pStyle w:val="TOC3"/>
        <w:tabs>
          <w:tab w:val="right" w:leader="dot" w:pos="9395"/>
        </w:tabs>
        <w:spacing w:before="120" w:after="120"/>
        <w:ind w:left="960" w:firstLine="480"/>
        <w:rPr>
          <w:noProof/>
        </w:rPr>
      </w:pPr>
      <w:r>
        <w:rPr>
          <w:rStyle w:val="ac"/>
        </w:rPr>
        <w:fldChar w:fldCharType="begin"/>
      </w:r>
      <w:r>
        <w:rPr>
          <w:rStyle w:val="ac"/>
          <w:noProof/>
        </w:rPr>
        <w:instrText xml:space="preserve"> HYPERLINK \l "_Toc69496079" </w:instrText>
      </w:r>
      <w:r>
        <w:rPr>
          <w:rStyle w:val="ac"/>
        </w:rPr>
        <w:fldChar w:fldCharType="separate"/>
      </w:r>
      <w:r w:rsidR="00305F66" w:rsidRPr="00326A94">
        <w:rPr>
          <w:rStyle w:val="ac"/>
          <w:noProof/>
        </w:rPr>
        <w:t xml:space="preserve">5.3.3 </w:t>
      </w:r>
      <w:r w:rsidR="00305F66" w:rsidRPr="00326A94">
        <w:rPr>
          <w:rStyle w:val="ac"/>
          <w:noProof/>
        </w:rPr>
        <w:t>设备非正常带出行为的自动报警与记录</w:t>
      </w:r>
      <w:r w:rsidR="00305F66">
        <w:rPr>
          <w:noProof/>
          <w:webHidden/>
        </w:rPr>
        <w:tab/>
      </w:r>
      <w:r w:rsidR="00305F66">
        <w:rPr>
          <w:noProof/>
          <w:webHidden/>
        </w:rPr>
        <w:fldChar w:fldCharType="begin"/>
      </w:r>
      <w:r w:rsidR="00305F66">
        <w:rPr>
          <w:noProof/>
          <w:webHidden/>
        </w:rPr>
        <w:instrText xml:space="preserve"> PAGEREF _Toc69496079 \h </w:instrText>
      </w:r>
      <w:r w:rsidR="00305F66">
        <w:rPr>
          <w:noProof/>
          <w:webHidden/>
        </w:rPr>
      </w:r>
      <w:r w:rsidR="00305F66">
        <w:rPr>
          <w:noProof/>
          <w:webHidden/>
        </w:rPr>
        <w:fldChar w:fldCharType="separate"/>
      </w:r>
      <w:ins w:id="29" w:author="ShaunYoung11" w:date="2021-04-16T20:59:00Z">
        <w:r w:rsidR="00A9360D">
          <w:rPr>
            <w:noProof/>
            <w:webHidden/>
          </w:rPr>
          <w:t>45</w:t>
        </w:r>
      </w:ins>
      <w:del w:id="30" w:author="ShaunYoung11" w:date="2021-04-16T20:59:00Z">
        <w:r w:rsidR="00305F66" w:rsidDel="00A9360D">
          <w:rPr>
            <w:noProof/>
            <w:webHidden/>
          </w:rPr>
          <w:delText>42</w:delText>
        </w:r>
      </w:del>
      <w:r w:rsidR="00305F66">
        <w:rPr>
          <w:noProof/>
          <w:webHidden/>
        </w:rPr>
        <w:fldChar w:fldCharType="end"/>
      </w:r>
      <w:r>
        <w:rPr>
          <w:noProof/>
        </w:rPr>
        <w:fldChar w:fldCharType="end"/>
      </w:r>
    </w:p>
    <w:p w14:paraId="7C50E344" w14:textId="7D99E60E" w:rsidR="00305F66" w:rsidRDefault="005B580A">
      <w:pPr>
        <w:pStyle w:val="TOC1"/>
        <w:tabs>
          <w:tab w:val="right" w:leader="dot" w:pos="9395"/>
        </w:tabs>
        <w:spacing w:before="120" w:after="120"/>
        <w:ind w:firstLine="480"/>
        <w:rPr>
          <w:noProof/>
        </w:rPr>
      </w:pPr>
      <w:r>
        <w:rPr>
          <w:rStyle w:val="ac"/>
        </w:rPr>
        <w:fldChar w:fldCharType="begin"/>
      </w:r>
      <w:r>
        <w:rPr>
          <w:rStyle w:val="ac"/>
          <w:noProof/>
        </w:rPr>
        <w:instrText xml:space="preserve"> HYPERLINK \l "_Toc69496080" </w:instrText>
      </w:r>
      <w:r>
        <w:rPr>
          <w:rStyle w:val="ac"/>
        </w:rPr>
        <w:fldChar w:fldCharType="separate"/>
      </w:r>
      <w:r w:rsidR="00305F66" w:rsidRPr="00326A94">
        <w:rPr>
          <w:rStyle w:val="ac"/>
          <w:noProof/>
        </w:rPr>
        <w:t xml:space="preserve">6 </w:t>
      </w:r>
      <w:r w:rsidR="00305F66" w:rsidRPr="00326A94">
        <w:rPr>
          <w:rStyle w:val="ac"/>
          <w:noProof/>
        </w:rPr>
        <w:t>结语</w:t>
      </w:r>
      <w:r w:rsidR="00305F66">
        <w:rPr>
          <w:noProof/>
          <w:webHidden/>
        </w:rPr>
        <w:tab/>
      </w:r>
      <w:r w:rsidR="00305F66">
        <w:rPr>
          <w:noProof/>
          <w:webHidden/>
        </w:rPr>
        <w:fldChar w:fldCharType="begin"/>
      </w:r>
      <w:r w:rsidR="00305F66">
        <w:rPr>
          <w:noProof/>
          <w:webHidden/>
        </w:rPr>
        <w:instrText xml:space="preserve"> PAGEREF _Toc69496080 \h </w:instrText>
      </w:r>
      <w:r w:rsidR="00305F66">
        <w:rPr>
          <w:noProof/>
          <w:webHidden/>
        </w:rPr>
      </w:r>
      <w:r w:rsidR="00305F66">
        <w:rPr>
          <w:noProof/>
          <w:webHidden/>
        </w:rPr>
        <w:fldChar w:fldCharType="separate"/>
      </w:r>
      <w:ins w:id="31" w:author="ShaunYoung11" w:date="2021-04-16T20:59:00Z">
        <w:r w:rsidR="00A9360D">
          <w:rPr>
            <w:noProof/>
            <w:webHidden/>
          </w:rPr>
          <w:t>45</w:t>
        </w:r>
      </w:ins>
      <w:del w:id="32" w:author="ShaunYoung11" w:date="2021-04-16T20:59:00Z">
        <w:r w:rsidR="00305F66" w:rsidDel="00A9360D">
          <w:rPr>
            <w:noProof/>
            <w:webHidden/>
          </w:rPr>
          <w:delText>42</w:delText>
        </w:r>
      </w:del>
      <w:r w:rsidR="00305F66">
        <w:rPr>
          <w:noProof/>
          <w:webHidden/>
        </w:rPr>
        <w:fldChar w:fldCharType="end"/>
      </w:r>
      <w:r>
        <w:rPr>
          <w:noProof/>
        </w:rPr>
        <w:fldChar w:fldCharType="end"/>
      </w:r>
    </w:p>
    <w:p w14:paraId="73E57E72" w14:textId="0AA401E4" w:rsidR="00305F66" w:rsidRDefault="00305F66">
      <w:pPr>
        <w:widowControl/>
        <w:spacing w:beforeLines="0" w:before="0" w:afterLines="0" w:after="0" w:line="240" w:lineRule="auto"/>
        <w:ind w:firstLineChars="0" w:firstLine="0"/>
        <w:contextualSpacing w:val="0"/>
        <w:jc w:val="left"/>
        <w:rPr>
          <w:rFonts w:cs="Times New Roman"/>
          <w:b/>
          <w:sz w:val="44"/>
          <w:szCs w:val="44"/>
        </w:rPr>
      </w:pPr>
      <w:r>
        <w:rPr>
          <w:rFonts w:cs="Times New Roman"/>
          <w:b/>
          <w:sz w:val="44"/>
          <w:szCs w:val="44"/>
        </w:rPr>
        <w:fldChar w:fldCharType="end"/>
      </w:r>
    </w:p>
    <w:p w14:paraId="50E948A4" w14:textId="77777777" w:rsidR="00305F66" w:rsidRDefault="00305F66">
      <w:pPr>
        <w:widowControl/>
        <w:spacing w:beforeLines="0" w:before="0" w:afterLines="0" w:after="0" w:line="240" w:lineRule="auto"/>
        <w:ind w:firstLineChars="0" w:firstLine="0"/>
        <w:contextualSpacing w:val="0"/>
        <w:jc w:val="left"/>
        <w:rPr>
          <w:rFonts w:cs="Times New Roman"/>
          <w:b/>
          <w:sz w:val="44"/>
          <w:szCs w:val="44"/>
        </w:rPr>
      </w:pPr>
      <w:r>
        <w:rPr>
          <w:rFonts w:cs="Times New Roman"/>
          <w:b/>
          <w:sz w:val="44"/>
          <w:szCs w:val="44"/>
        </w:rPr>
        <w:br w:type="page"/>
      </w:r>
    </w:p>
    <w:p w14:paraId="4A4BEE62" w14:textId="67AD06A9" w:rsidR="00FD043B" w:rsidRPr="00A5518E" w:rsidRDefault="00573815" w:rsidP="00A5518E">
      <w:pPr>
        <w:spacing w:before="120" w:after="120"/>
        <w:ind w:firstLineChars="0" w:firstLine="0"/>
        <w:jc w:val="center"/>
        <w:rPr>
          <w:sz w:val="44"/>
          <w:szCs w:val="44"/>
        </w:rPr>
      </w:pPr>
      <w:r w:rsidRPr="00A5518E">
        <w:rPr>
          <w:rFonts w:cs="Times New Roman"/>
          <w:b/>
          <w:sz w:val="44"/>
          <w:szCs w:val="44"/>
        </w:rPr>
        <w:lastRenderedPageBreak/>
        <w:t>项目详细方案</w:t>
      </w:r>
    </w:p>
    <w:p w14:paraId="5E051099" w14:textId="77777777" w:rsidR="00FD043B" w:rsidRDefault="00DA6522" w:rsidP="00DA6522">
      <w:pPr>
        <w:pStyle w:val="1"/>
      </w:pPr>
      <w:bookmarkStart w:id="33" w:name="_Toc69496038"/>
      <w:r>
        <w:rPr>
          <w:rFonts w:hint="eastAsia"/>
        </w:rPr>
        <w:t>1</w:t>
      </w:r>
      <w:r>
        <w:t xml:space="preserve"> </w:t>
      </w:r>
      <w:r w:rsidR="00573815">
        <w:t>背景、痛点与系统功能</w:t>
      </w:r>
      <w:bookmarkEnd w:id="33"/>
    </w:p>
    <w:p w14:paraId="035AA61C" w14:textId="77777777" w:rsidR="00FD043B" w:rsidRDefault="00DA6522" w:rsidP="00DA6522">
      <w:pPr>
        <w:pStyle w:val="2"/>
      </w:pPr>
      <w:bookmarkStart w:id="34" w:name="_Toc69496039"/>
      <w:r>
        <w:rPr>
          <w:rFonts w:hint="eastAsia"/>
        </w:rPr>
        <w:t>1</w:t>
      </w:r>
      <w:r>
        <w:t xml:space="preserve">.1 </w:t>
      </w:r>
      <w:r w:rsidR="00573815">
        <w:t>背景介绍</w:t>
      </w:r>
      <w:bookmarkEnd w:id="34"/>
    </w:p>
    <w:p w14:paraId="47320498" w14:textId="77777777" w:rsidR="002821AF" w:rsidRDefault="002821AF" w:rsidP="002821AF">
      <w:pPr>
        <w:spacing w:before="120" w:after="120"/>
        <w:ind w:firstLine="480"/>
        <w:rPr>
          <w:ins w:id="35" w:author="ShaunYoung11" w:date="2021-04-20T00:37:00Z"/>
        </w:rPr>
      </w:pPr>
      <w:ins w:id="36" w:author="ShaunYoung11" w:date="2021-04-20T00:37:00Z">
        <w:r>
          <w:rPr>
            <w:rFonts w:hint="eastAsia"/>
          </w:rPr>
          <w:t>随着</w:t>
        </w:r>
        <w:r>
          <w:t>设备</w:t>
        </w:r>
        <w:r>
          <w:rPr>
            <w:rFonts w:hint="eastAsia"/>
          </w:rPr>
          <w:t>或</w:t>
        </w:r>
        <w:r>
          <w:t>信息价值</w:t>
        </w:r>
        <w:r>
          <w:rPr>
            <w:rFonts w:hint="eastAsia"/>
          </w:rPr>
          <w:t>的</w:t>
        </w:r>
        <w:r>
          <w:t>不断提升，各</w:t>
        </w:r>
        <w:r>
          <w:rPr>
            <w:rFonts w:hint="eastAsia"/>
          </w:rPr>
          <w:t>企业</w:t>
        </w:r>
        <w:r>
          <w:t>对设备资产，尤其是重要设备</w:t>
        </w:r>
        <w:r>
          <w:rPr>
            <w:rFonts w:hint="eastAsia"/>
          </w:rPr>
          <w:t>及</w:t>
        </w:r>
        <w:r>
          <w:t>保密设备的重视程度愈来愈高。如果</w:t>
        </w:r>
        <w:r>
          <w:rPr>
            <w:rFonts w:hint="eastAsia"/>
          </w:rPr>
          <w:t>相关设备发生</w:t>
        </w:r>
        <w:r>
          <w:t>丢失或泄密，将</w:t>
        </w:r>
        <w:r>
          <w:rPr>
            <w:rFonts w:hint="eastAsia"/>
          </w:rPr>
          <w:t>会给自身及合作企业带</w:t>
        </w:r>
        <w:r>
          <w:t>来重大损失。因此，</w:t>
        </w:r>
        <w:r>
          <w:rPr>
            <w:rFonts w:hint="eastAsia"/>
          </w:rPr>
          <w:t>一套</w:t>
        </w:r>
        <w:r>
          <w:t>兼具安全性与便利性的设备管理方案</w:t>
        </w:r>
        <w:r>
          <w:rPr>
            <w:rFonts w:hint="eastAsia"/>
          </w:rPr>
          <w:t>成为各企业的刚性需求</w:t>
        </w:r>
        <w:r>
          <w:t>。</w:t>
        </w:r>
      </w:ins>
    </w:p>
    <w:p w14:paraId="47A3428F" w14:textId="02E285C2" w:rsidR="00FD043B" w:rsidDel="002821AF" w:rsidRDefault="00573815" w:rsidP="00151820">
      <w:pPr>
        <w:spacing w:before="120" w:after="120"/>
        <w:ind w:firstLine="480"/>
        <w:rPr>
          <w:del w:id="37" w:author="ShaunYoung11" w:date="2021-04-20T00:37:00Z"/>
        </w:rPr>
      </w:pPr>
      <w:del w:id="38" w:author="ShaunYoung11" w:date="2021-04-20T00:37:00Z">
        <w:r w:rsidDel="002821AF">
          <w:delText>如今，设备与信息的价值不断提升，各个公司对设备资产，尤其是重要设备或保密设备的重视程度愈来愈高。例如合作方未发布的设备，如果丢失或泄密，将为双方带来重大损失。因此，设计一个兼具安全性与便利性的企业设备管理方案非常必要。</w:delText>
        </w:r>
      </w:del>
    </w:p>
    <w:p w14:paraId="5D3D3F3D" w14:textId="77777777" w:rsidR="00FD043B" w:rsidRDefault="00DA6522" w:rsidP="00DA6522">
      <w:pPr>
        <w:pStyle w:val="2"/>
      </w:pPr>
      <w:bookmarkStart w:id="39" w:name="_Toc69496040"/>
      <w:r>
        <w:rPr>
          <w:rFonts w:hint="eastAsia"/>
        </w:rPr>
        <w:t>1</w:t>
      </w:r>
      <w:r>
        <w:t xml:space="preserve">.2 </w:t>
      </w:r>
      <w:r w:rsidR="00573815">
        <w:t>痛点分析</w:t>
      </w:r>
      <w:bookmarkEnd w:id="39"/>
    </w:p>
    <w:p w14:paraId="5210A8BB" w14:textId="77777777" w:rsidR="00186880" w:rsidRDefault="00186880" w:rsidP="00186880">
      <w:pPr>
        <w:spacing w:before="120" w:after="120"/>
        <w:ind w:firstLine="480"/>
        <w:rPr>
          <w:ins w:id="40" w:author="ShaunYoung11" w:date="2021-04-20T00:38:00Z"/>
        </w:rPr>
      </w:pPr>
      <w:ins w:id="41" w:author="ShaunYoung11" w:date="2021-04-20T00:38:00Z">
        <w:r>
          <w:t>现阶段</w:t>
        </w:r>
        <w:r>
          <w:rPr>
            <w:rFonts w:hint="eastAsia"/>
          </w:rPr>
          <w:t>各企业</w:t>
        </w:r>
        <w:r>
          <w:t>设备管理主要存在以下痛点：</w:t>
        </w:r>
      </w:ins>
    </w:p>
    <w:p w14:paraId="6425DF61" w14:textId="77777777" w:rsidR="00186880" w:rsidRPr="009778E7" w:rsidRDefault="00186880" w:rsidP="00186880">
      <w:pPr>
        <w:pStyle w:val="a3"/>
        <w:numPr>
          <w:ilvl w:val="0"/>
          <w:numId w:val="41"/>
        </w:numPr>
        <w:spacing w:before="120" w:after="120"/>
        <w:rPr>
          <w:ins w:id="42" w:author="ShaunYoung11" w:date="2021-04-20T00:38:00Z"/>
        </w:rPr>
      </w:pPr>
      <w:ins w:id="43" w:author="ShaunYoung11" w:date="2021-04-20T00:38:00Z">
        <w:r w:rsidRPr="009778E7">
          <w:t>设备登记、注销不便，公司设备盘点费时费力。</w:t>
        </w:r>
      </w:ins>
    </w:p>
    <w:p w14:paraId="1BF77717" w14:textId="77777777" w:rsidR="00186880" w:rsidRPr="009778E7" w:rsidRDefault="00186880" w:rsidP="00186880">
      <w:pPr>
        <w:pStyle w:val="a3"/>
        <w:numPr>
          <w:ilvl w:val="0"/>
          <w:numId w:val="41"/>
        </w:numPr>
        <w:spacing w:before="120" w:after="120"/>
        <w:rPr>
          <w:ins w:id="44" w:author="ShaunYoung11" w:date="2021-04-20T00:38:00Z"/>
        </w:rPr>
      </w:pPr>
      <w:ins w:id="45" w:author="ShaunYoung11" w:date="2021-04-20T00:38:00Z">
        <w:r w:rsidRPr="009778E7">
          <w:t>设备</w:t>
        </w:r>
        <w:r>
          <w:rPr>
            <w:rFonts w:hint="eastAsia"/>
          </w:rPr>
          <w:t>转借、私下流通登记不便</w:t>
        </w:r>
        <w:r w:rsidRPr="009778E7">
          <w:t>，设备丢失</w:t>
        </w:r>
        <w:r>
          <w:rPr>
            <w:rFonts w:hint="eastAsia"/>
          </w:rPr>
          <w:t>难以追踪、追责</w:t>
        </w:r>
        <w:r w:rsidRPr="009778E7">
          <w:t>。</w:t>
        </w:r>
      </w:ins>
    </w:p>
    <w:p w14:paraId="7FA06194" w14:textId="77777777" w:rsidR="00186880" w:rsidRPr="009778E7" w:rsidRDefault="00186880" w:rsidP="00186880">
      <w:pPr>
        <w:pStyle w:val="a3"/>
        <w:numPr>
          <w:ilvl w:val="0"/>
          <w:numId w:val="41"/>
        </w:numPr>
        <w:spacing w:before="120" w:after="120"/>
        <w:rPr>
          <w:ins w:id="46" w:author="ShaunYoung11" w:date="2021-04-20T00:38:00Z"/>
        </w:rPr>
      </w:pPr>
      <w:ins w:id="47" w:author="ShaunYoung11" w:date="2021-04-20T00:38:00Z">
        <w:r w:rsidRPr="009778E7">
          <w:t>设备非正常带出</w:t>
        </w:r>
        <w:r>
          <w:rPr>
            <w:rFonts w:hint="eastAsia"/>
          </w:rPr>
          <w:t>公司难以</w:t>
        </w:r>
        <w:r w:rsidRPr="009778E7">
          <w:t>检测，泄密</w:t>
        </w:r>
        <w:r>
          <w:rPr>
            <w:rFonts w:hint="eastAsia"/>
          </w:rPr>
          <w:t>隐患尤为棘手</w:t>
        </w:r>
        <w:r w:rsidRPr="009778E7">
          <w:t>。</w:t>
        </w:r>
      </w:ins>
    </w:p>
    <w:p w14:paraId="11AFF874" w14:textId="59EA5811" w:rsidR="00FD043B" w:rsidDel="00186880" w:rsidRDefault="00573815" w:rsidP="00112E92">
      <w:pPr>
        <w:spacing w:before="120" w:after="120"/>
        <w:ind w:firstLine="480"/>
        <w:rPr>
          <w:del w:id="48" w:author="ShaunYoung11" w:date="2021-04-20T00:38:00Z"/>
        </w:rPr>
      </w:pPr>
      <w:del w:id="49" w:author="ShaunYoung11" w:date="2021-04-20T00:38:00Z">
        <w:r w:rsidDel="00186880">
          <w:delText>现阶段设备管理主要存在以下痛点：</w:delText>
        </w:r>
      </w:del>
    </w:p>
    <w:p w14:paraId="26DB4632" w14:textId="01219EB1" w:rsidR="00FD043B" w:rsidRPr="004B75A6" w:rsidDel="00186880" w:rsidRDefault="00573815" w:rsidP="008568B4">
      <w:pPr>
        <w:pStyle w:val="a3"/>
        <w:numPr>
          <w:ilvl w:val="0"/>
          <w:numId w:val="1"/>
        </w:numPr>
        <w:spacing w:before="120" w:after="120"/>
        <w:rPr>
          <w:del w:id="50" w:author="ShaunYoung11" w:date="2021-04-20T00:38:00Z"/>
        </w:rPr>
      </w:pPr>
      <w:del w:id="51" w:author="ShaunYoung11" w:date="2021-04-20T00:38:00Z">
        <w:r w:rsidRPr="004B75A6" w:rsidDel="00186880">
          <w:delText>设备登记、注销不便，公司设备盘点费时费力。</w:delText>
        </w:r>
      </w:del>
    </w:p>
    <w:p w14:paraId="4520ADA7" w14:textId="627560C2" w:rsidR="00FD043B" w:rsidRPr="004B75A6" w:rsidDel="00186880" w:rsidRDefault="00573815" w:rsidP="008568B4">
      <w:pPr>
        <w:pStyle w:val="a3"/>
        <w:numPr>
          <w:ilvl w:val="0"/>
          <w:numId w:val="1"/>
        </w:numPr>
        <w:spacing w:before="120" w:after="120"/>
        <w:rPr>
          <w:del w:id="52" w:author="ShaunYoung11" w:date="2021-04-20T00:38:00Z"/>
        </w:rPr>
      </w:pPr>
      <w:del w:id="53" w:author="ShaunYoung11" w:date="2021-04-20T00:38:00Z">
        <w:r w:rsidRPr="004B75A6" w:rsidDel="00186880">
          <w:delText>设备流转记录困难，设备丢失问题难以解决。</w:delText>
        </w:r>
      </w:del>
    </w:p>
    <w:p w14:paraId="11B2B012" w14:textId="49260167" w:rsidR="00FD043B" w:rsidRPr="004B75A6" w:rsidDel="00186880" w:rsidRDefault="00573815" w:rsidP="008568B4">
      <w:pPr>
        <w:pStyle w:val="a3"/>
        <w:numPr>
          <w:ilvl w:val="0"/>
          <w:numId w:val="1"/>
        </w:numPr>
        <w:spacing w:before="120" w:after="120"/>
        <w:rPr>
          <w:del w:id="54" w:author="ShaunYoung11" w:date="2021-04-20T00:38:00Z"/>
        </w:rPr>
      </w:pPr>
      <w:del w:id="55" w:author="ShaunYoung11" w:date="2021-04-20T00:38:00Z">
        <w:r w:rsidRPr="004B75A6" w:rsidDel="00186880">
          <w:delText>设备非正常带出无法检测，设备泄密隐患始终存在。</w:delText>
        </w:r>
      </w:del>
    </w:p>
    <w:p w14:paraId="0F195232" w14:textId="77777777" w:rsidR="00FD043B" w:rsidRDefault="00DA6522" w:rsidP="00DA6522">
      <w:pPr>
        <w:pStyle w:val="2"/>
      </w:pPr>
      <w:bookmarkStart w:id="56" w:name="_Toc69496041"/>
      <w:r>
        <w:rPr>
          <w:rFonts w:hint="eastAsia"/>
        </w:rPr>
        <w:t>1</w:t>
      </w:r>
      <w:r>
        <w:t xml:space="preserve">.3 </w:t>
      </w:r>
      <w:r w:rsidR="00573815">
        <w:t>系统功能</w:t>
      </w:r>
      <w:bookmarkEnd w:id="56"/>
    </w:p>
    <w:p w14:paraId="59730FB8" w14:textId="0F0AAE6B" w:rsidR="00434A08" w:rsidRDefault="00573815" w:rsidP="00365B7D">
      <w:pPr>
        <w:keepNext/>
        <w:spacing w:before="120" w:after="120" w:line="240" w:lineRule="auto"/>
        <w:ind w:firstLineChars="90" w:firstLine="198"/>
        <w:jc w:val="center"/>
      </w:pPr>
      <w:del w:id="57" w:author="ShaunYoung11" w:date="2021-04-20T00:38:00Z">
        <w:r w:rsidDel="000237EB">
          <w:rPr>
            <w:rFonts w:cs="Times New Roman"/>
            <w:noProof/>
            <w:sz w:val="22"/>
          </w:rPr>
          <w:drawing>
            <wp:inline distT="0" distB="0" distL="0" distR="0" wp14:anchorId="74FE3A2C" wp14:editId="766B578D">
              <wp:extent cx="5114925" cy="2677923"/>
              <wp:effectExtent l="0" t="0" r="0" b="0"/>
              <wp:docPr id="2"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8"/>
                      <a:srcRect l="2414" t="4308" r="2414" b="6769"/>
                      <a:stretch/>
                    </pic:blipFill>
                    <pic:spPr bwMode="auto">
                      <a:xfrm>
                        <a:off x="0" y="0"/>
                        <a:ext cx="5120934" cy="2681069"/>
                      </a:xfrm>
                      <a:prstGeom prst="rect">
                        <a:avLst/>
                      </a:prstGeom>
                      <a:ln>
                        <a:noFill/>
                      </a:ln>
                      <a:extLst>
                        <a:ext uri="{53640926-AAD7-44D8-BBD7-CCE9431645EC}">
                          <a14:shadowObscured xmlns:a14="http://schemas.microsoft.com/office/drawing/2010/main"/>
                        </a:ext>
                      </a:extLst>
                    </pic:spPr>
                  </pic:pic>
                </a:graphicData>
              </a:graphic>
            </wp:inline>
          </w:drawing>
        </w:r>
      </w:del>
      <w:ins w:id="58" w:author="ShaunYoung11" w:date="2021-04-20T00:38:00Z">
        <w:r w:rsidR="000237EB">
          <w:rPr>
            <w:noProof/>
          </w:rPr>
          <w:drawing>
            <wp:inline distT="0" distB="0" distL="0" distR="0" wp14:anchorId="27D1EB75" wp14:editId="3B429DE7">
              <wp:extent cx="3994150" cy="2273300"/>
              <wp:effectExtent l="0" t="0" r="0" b="0"/>
              <wp:docPr id="42"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9"/>
                      <a:srcRect l="2758" t="4924" r="2758" b="7692"/>
                      <a:stretch/>
                    </pic:blipFill>
                    <pic:spPr bwMode="auto">
                      <a:xfrm>
                        <a:off x="0" y="0"/>
                        <a:ext cx="3994150" cy="2273300"/>
                      </a:xfrm>
                      <a:prstGeom prst="rect">
                        <a:avLst/>
                      </a:prstGeom>
                      <a:ln>
                        <a:noFill/>
                      </a:ln>
                      <a:extLst>
                        <a:ext uri="{53640926-AAD7-44D8-BBD7-CCE9431645EC}">
                          <a14:shadowObscured xmlns:a14="http://schemas.microsoft.com/office/drawing/2010/main"/>
                        </a:ext>
                      </a:extLst>
                    </pic:spPr>
                  </pic:pic>
                </a:graphicData>
              </a:graphic>
            </wp:inline>
          </w:drawing>
        </w:r>
      </w:ins>
    </w:p>
    <w:p w14:paraId="2E2EF198" w14:textId="3722EB41" w:rsidR="00FD043B" w:rsidRDefault="00434A08" w:rsidP="00434A08">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1</w:t>
      </w:r>
      <w:r>
        <w:fldChar w:fldCharType="end"/>
      </w:r>
      <w:r>
        <w:rPr>
          <w:rFonts w:hint="eastAsia"/>
        </w:rPr>
        <w:t>系统功能</w:t>
      </w:r>
      <w:ins w:id="59" w:author="ShaunYoung11" w:date="2021-04-20T00:38:00Z">
        <w:r w:rsidR="00BA7B37">
          <w:rPr>
            <w:rFonts w:hint="eastAsia"/>
          </w:rPr>
          <w:t>图</w:t>
        </w:r>
      </w:ins>
      <w:del w:id="60" w:author="ShaunYoung11" w:date="2021-04-20T00:38:00Z">
        <w:r w:rsidDel="00BA7B37">
          <w:rPr>
            <w:rFonts w:hint="eastAsia"/>
          </w:rPr>
          <w:delText>概览</w:delText>
        </w:r>
      </w:del>
    </w:p>
    <w:p w14:paraId="59F70F56" w14:textId="77777777" w:rsidR="00FD043B" w:rsidRPr="002B3CB1" w:rsidRDefault="00573815" w:rsidP="008568B4">
      <w:pPr>
        <w:pStyle w:val="a3"/>
        <w:numPr>
          <w:ilvl w:val="0"/>
          <w:numId w:val="2"/>
        </w:numPr>
        <w:spacing w:before="120" w:after="120"/>
        <w:rPr>
          <w:b/>
        </w:rPr>
      </w:pPr>
      <w:r w:rsidRPr="002B3CB1">
        <w:rPr>
          <w:b/>
        </w:rPr>
        <w:t>设备登记注销</w:t>
      </w:r>
    </w:p>
    <w:p w14:paraId="2C9CED89" w14:textId="2D9330B3" w:rsidR="00F322A4" w:rsidRPr="00F322A4" w:rsidRDefault="00573815" w:rsidP="00F322A4">
      <w:pPr>
        <w:spacing w:before="120" w:after="120"/>
        <w:ind w:firstLine="480"/>
        <w:rPr>
          <w:rFonts w:hint="eastAsia"/>
          <w:rPrChange w:id="61" w:author="ShaunYoung11" w:date="2021-04-20T00:38:00Z">
            <w:rPr>
              <w:rFonts w:hint="eastAsia"/>
            </w:rPr>
          </w:rPrChange>
        </w:rPr>
        <w:pPrChange w:id="62" w:author="ShaunYoung11" w:date="2021-04-20T00:38:00Z">
          <w:pPr>
            <w:spacing w:before="120" w:after="120"/>
            <w:ind w:firstLine="480"/>
          </w:pPr>
        </w:pPrChange>
      </w:pPr>
      <w:del w:id="63" w:author="ShaunYoung11" w:date="2021-04-20T00:38:00Z">
        <w:r w:rsidDel="00F322A4">
          <w:delText>新设备可通过上传指定格式的</w:delText>
        </w:r>
        <w:r w:rsidDel="00F322A4">
          <w:delText xml:space="preserve"> Excel </w:delText>
        </w:r>
        <w:r w:rsidDel="00F322A4">
          <w:delText>文件批量快捷录入系统，不再需要管理的设备可一键从系统中移除。</w:delText>
        </w:r>
      </w:del>
      <w:ins w:id="64" w:author="ShaunYoung11" w:date="2021-04-20T00:38:00Z">
        <w:r w:rsidR="00F322A4">
          <w:rPr>
            <w:rFonts w:hint="eastAsia"/>
          </w:rPr>
          <w:t>入库新设备可生成</w:t>
        </w:r>
        <w:r w:rsidR="00F322A4">
          <w:t xml:space="preserve">Excel </w:t>
        </w:r>
        <w:r w:rsidR="00F322A4">
          <w:rPr>
            <w:rFonts w:hint="eastAsia"/>
          </w:rPr>
          <w:t>表格导入</w:t>
        </w:r>
        <w:r w:rsidR="00F322A4">
          <w:t>系统</w:t>
        </w:r>
        <w:r w:rsidR="00F322A4">
          <w:rPr>
            <w:rFonts w:hint="eastAsia"/>
          </w:rPr>
          <w:t>实现</w:t>
        </w:r>
        <w:r w:rsidR="00F322A4" w:rsidRPr="0092054C">
          <w:rPr>
            <w:rFonts w:hint="eastAsia"/>
            <w:b/>
            <w:bCs/>
          </w:rPr>
          <w:t>批量登记</w:t>
        </w:r>
        <w:r w:rsidR="00F322A4">
          <w:t>，</w:t>
        </w:r>
        <w:r w:rsidR="00F322A4">
          <w:rPr>
            <w:rFonts w:hint="eastAsia"/>
          </w:rPr>
          <w:t>不再管理的设备可一键注销。</w:t>
        </w:r>
      </w:ins>
    </w:p>
    <w:p w14:paraId="0154327C" w14:textId="77777777" w:rsidR="00FD043B" w:rsidRPr="002B3CB1" w:rsidRDefault="00573815" w:rsidP="008568B4">
      <w:pPr>
        <w:pStyle w:val="a3"/>
        <w:numPr>
          <w:ilvl w:val="0"/>
          <w:numId w:val="2"/>
        </w:numPr>
        <w:spacing w:before="120" w:after="120"/>
        <w:rPr>
          <w:b/>
        </w:rPr>
      </w:pPr>
      <w:r w:rsidRPr="002B3CB1">
        <w:rPr>
          <w:b/>
        </w:rPr>
        <w:lastRenderedPageBreak/>
        <w:t>设备分级管理</w:t>
      </w:r>
    </w:p>
    <w:p w14:paraId="62CF372D" w14:textId="601233D6" w:rsidR="006C690B" w:rsidRPr="006C690B" w:rsidRDefault="00573815" w:rsidP="006C690B">
      <w:pPr>
        <w:spacing w:before="120" w:after="120"/>
        <w:ind w:firstLine="480"/>
        <w:rPr>
          <w:rFonts w:hint="eastAsia"/>
          <w:rPrChange w:id="65" w:author="ShaunYoung11" w:date="2021-04-20T00:39:00Z">
            <w:rPr>
              <w:rFonts w:hint="eastAsia"/>
            </w:rPr>
          </w:rPrChange>
        </w:rPr>
        <w:pPrChange w:id="66" w:author="ShaunYoung11" w:date="2021-04-20T00:39:00Z">
          <w:pPr>
            <w:spacing w:before="120" w:after="120"/>
            <w:ind w:firstLine="480"/>
          </w:pPr>
        </w:pPrChange>
      </w:pPr>
      <w:del w:id="67" w:author="ShaunYoung11" w:date="2021-04-20T00:39:00Z">
        <w:r w:rsidDel="006C690B">
          <w:delText>系统将设备分为常规设备、重要设备、保密设备三个等级，针对不同等级的设备系统会进行区别管理。</w:delText>
        </w:r>
      </w:del>
      <w:ins w:id="68" w:author="ShaunYoung11" w:date="2021-04-20T00:39:00Z">
        <w:r w:rsidR="006C690B">
          <w:t>系统将设备分为常规设备、重要设备、保密设备三个等级，针对不同等级的设备系统</w:t>
        </w:r>
        <w:r w:rsidR="006C690B">
          <w:rPr>
            <w:rFonts w:hint="eastAsia"/>
          </w:rPr>
          <w:t>采取不同的借还方案及带出限制。</w:t>
        </w:r>
      </w:ins>
    </w:p>
    <w:p w14:paraId="430E9065" w14:textId="77777777" w:rsidR="00900C6E" w:rsidRPr="009449D7" w:rsidRDefault="00900C6E" w:rsidP="00900C6E">
      <w:pPr>
        <w:pStyle w:val="a3"/>
        <w:numPr>
          <w:ilvl w:val="0"/>
          <w:numId w:val="42"/>
        </w:numPr>
        <w:spacing w:before="120" w:after="120"/>
        <w:rPr>
          <w:ins w:id="69" w:author="ShaunYoung11" w:date="2021-04-20T00:39:00Z"/>
          <w:b/>
        </w:rPr>
      </w:pPr>
      <w:ins w:id="70" w:author="ShaunYoung11" w:date="2021-04-20T00:39:00Z">
        <w:r w:rsidRPr="009449D7">
          <w:rPr>
            <w:b/>
          </w:rPr>
          <w:t>设备便捷</w:t>
        </w:r>
        <w:r>
          <w:rPr>
            <w:rFonts w:hint="eastAsia"/>
            <w:b/>
          </w:rPr>
          <w:t>流通</w:t>
        </w:r>
        <w:r w:rsidRPr="009449D7">
          <w:rPr>
            <w:b/>
          </w:rPr>
          <w:t>及</w:t>
        </w:r>
        <w:r>
          <w:rPr>
            <w:rFonts w:hint="eastAsia"/>
            <w:b/>
          </w:rPr>
          <w:t>实时</w:t>
        </w:r>
        <w:r w:rsidRPr="009449D7">
          <w:rPr>
            <w:b/>
          </w:rPr>
          <w:t>记录</w:t>
        </w:r>
      </w:ins>
    </w:p>
    <w:p w14:paraId="1A72E488" w14:textId="7F0D7A02" w:rsidR="00FD043B" w:rsidRPr="002B3CB1" w:rsidDel="00900C6E" w:rsidRDefault="00573815" w:rsidP="008568B4">
      <w:pPr>
        <w:pStyle w:val="a3"/>
        <w:numPr>
          <w:ilvl w:val="0"/>
          <w:numId w:val="2"/>
        </w:numPr>
        <w:spacing w:before="120" w:after="120"/>
        <w:rPr>
          <w:del w:id="71" w:author="ShaunYoung11" w:date="2021-04-20T00:39:00Z"/>
          <w:b/>
        </w:rPr>
      </w:pPr>
      <w:del w:id="72" w:author="ShaunYoung11" w:date="2021-04-20T00:39:00Z">
        <w:r w:rsidRPr="002B3CB1" w:rsidDel="00900C6E">
          <w:rPr>
            <w:b/>
          </w:rPr>
          <w:delText>设备便捷流转及记录</w:delText>
        </w:r>
      </w:del>
    </w:p>
    <w:p w14:paraId="0E973C46" w14:textId="7DCABA66" w:rsidR="00FF2BB6" w:rsidRPr="00FF2BB6" w:rsidRDefault="00573815" w:rsidP="00FF2BB6">
      <w:pPr>
        <w:spacing w:before="120" w:after="120"/>
        <w:ind w:firstLine="480"/>
        <w:rPr>
          <w:rFonts w:hint="eastAsia"/>
          <w:rPrChange w:id="73" w:author="ShaunYoung11" w:date="2021-04-20T00:39:00Z">
            <w:rPr>
              <w:rFonts w:hint="eastAsia"/>
            </w:rPr>
          </w:rPrChange>
        </w:rPr>
        <w:pPrChange w:id="74" w:author="ShaunYoung11" w:date="2021-04-20T00:39:00Z">
          <w:pPr>
            <w:spacing w:before="120" w:after="120"/>
            <w:ind w:firstLine="480"/>
          </w:pPr>
        </w:pPrChange>
      </w:pPr>
      <w:del w:id="75" w:author="ShaunYoung11" w:date="2021-04-20T00:39:00Z">
        <w:r w:rsidDel="00FF2BB6">
          <w:delText>员工通过微信小程序扫描设备二维码，实现设备便捷流转，并对应产生每次流转记录。设备流转历史和设备当前持有人均有记录，如设备出现问题可作为追责依据。</w:delText>
        </w:r>
      </w:del>
      <w:ins w:id="76" w:author="ShaunYoung11" w:date="2021-04-20T00:39:00Z">
        <w:r w:rsidR="00FF2BB6">
          <w:t>员工</w:t>
        </w:r>
        <w:r w:rsidR="00FF2BB6">
          <w:rPr>
            <w:rFonts w:hint="eastAsia"/>
          </w:rPr>
          <w:t>可</w:t>
        </w:r>
        <w:proofErr w:type="gramStart"/>
        <w:r w:rsidR="00FF2BB6">
          <w:t>通过微信小</w:t>
        </w:r>
        <w:proofErr w:type="gramEnd"/>
        <w:r w:rsidR="00FF2BB6">
          <w:rPr>
            <w:rFonts w:hint="eastAsia"/>
          </w:rPr>
          <w:t>程序扫描设备</w:t>
        </w:r>
        <w:proofErr w:type="gramStart"/>
        <w:r w:rsidR="00FF2BB6">
          <w:rPr>
            <w:rFonts w:hint="eastAsia"/>
          </w:rPr>
          <w:t>二维码或</w:t>
        </w:r>
        <w:proofErr w:type="gramEnd"/>
        <w:r w:rsidR="00FF2BB6">
          <w:rPr>
            <w:rFonts w:hint="eastAsia"/>
          </w:rPr>
          <w:t>NFC</w:t>
        </w:r>
        <w:r w:rsidR="00FF2BB6">
          <w:rPr>
            <w:rFonts w:hint="eastAsia"/>
          </w:rPr>
          <w:t>功能借用设备</w:t>
        </w:r>
        <w:r w:rsidR="00FF2BB6">
          <w:t>，</w:t>
        </w:r>
        <w:r w:rsidR="00FF2BB6">
          <w:rPr>
            <w:rFonts w:hint="eastAsia"/>
          </w:rPr>
          <w:t>每次设备借用人变更都会生成相关变更</w:t>
        </w:r>
        <w:r w:rsidR="00FF2BB6">
          <w:t>记录。</w:t>
        </w:r>
        <w:r w:rsidR="00FF2BB6">
          <w:rPr>
            <w:rFonts w:hint="eastAsia"/>
          </w:rPr>
          <w:t>方便管理实时跟进设备状态及问题追责。</w:t>
        </w:r>
      </w:ins>
    </w:p>
    <w:p w14:paraId="436C6B85" w14:textId="77777777" w:rsidR="00CC4D2A" w:rsidRPr="009449D7" w:rsidRDefault="00CC4D2A" w:rsidP="00CC4D2A">
      <w:pPr>
        <w:pStyle w:val="a3"/>
        <w:numPr>
          <w:ilvl w:val="0"/>
          <w:numId w:val="42"/>
        </w:numPr>
        <w:spacing w:before="120" w:after="120"/>
        <w:rPr>
          <w:ins w:id="77" w:author="ShaunYoung11" w:date="2021-04-20T00:40:00Z"/>
          <w:b/>
        </w:rPr>
      </w:pPr>
      <w:ins w:id="78" w:author="ShaunYoung11" w:date="2021-04-20T00:40:00Z">
        <w:r w:rsidRPr="009449D7">
          <w:rPr>
            <w:b/>
          </w:rPr>
          <w:t>设备非正常带出</w:t>
        </w:r>
        <w:r>
          <w:rPr>
            <w:rFonts w:hint="eastAsia"/>
            <w:b/>
          </w:rPr>
          <w:t>自动报警与记录</w:t>
        </w:r>
      </w:ins>
    </w:p>
    <w:p w14:paraId="11F784BD" w14:textId="7BDC09AF" w:rsidR="00FD043B" w:rsidRPr="002B3CB1" w:rsidDel="00CC4D2A" w:rsidRDefault="00573815" w:rsidP="008568B4">
      <w:pPr>
        <w:pStyle w:val="a3"/>
        <w:numPr>
          <w:ilvl w:val="0"/>
          <w:numId w:val="2"/>
        </w:numPr>
        <w:spacing w:before="120" w:after="120"/>
        <w:rPr>
          <w:del w:id="79" w:author="ShaunYoung11" w:date="2021-04-20T00:40:00Z"/>
          <w:b/>
        </w:rPr>
      </w:pPr>
      <w:del w:id="80" w:author="ShaunYoung11" w:date="2021-04-20T00:40:00Z">
        <w:r w:rsidRPr="002B3CB1" w:rsidDel="00CC4D2A">
          <w:rPr>
            <w:b/>
          </w:rPr>
          <w:delText>设备非正常带出检测</w:delText>
        </w:r>
      </w:del>
    </w:p>
    <w:p w14:paraId="50ABF64D" w14:textId="6EC4759E" w:rsidR="00052524" w:rsidRPr="00052524" w:rsidRDefault="00573815" w:rsidP="00052524">
      <w:pPr>
        <w:spacing w:before="120" w:after="120"/>
        <w:ind w:firstLine="480"/>
        <w:rPr>
          <w:rFonts w:hint="eastAsia"/>
          <w:rPrChange w:id="81" w:author="ShaunYoung11" w:date="2021-04-20T00:40:00Z">
            <w:rPr>
              <w:rFonts w:hint="eastAsia"/>
            </w:rPr>
          </w:rPrChange>
        </w:rPr>
        <w:pPrChange w:id="82" w:author="ShaunYoung11" w:date="2021-04-20T00:40:00Z">
          <w:pPr>
            <w:spacing w:before="120" w:after="120"/>
            <w:ind w:firstLine="480"/>
          </w:pPr>
        </w:pPrChange>
      </w:pPr>
      <w:del w:id="83" w:author="ShaunYoung11" w:date="2021-04-20T00:40:00Z">
        <w:r w:rsidDel="00052524">
          <w:delText>在门禁处使用</w:delText>
        </w:r>
        <w:r w:rsidDel="00052524">
          <w:delText xml:space="preserve"> RFID </w:delText>
        </w:r>
        <w:r w:rsidDel="00052524">
          <w:delText>检测装置结合人脸识别系统，检验设备当前持有人是否有权限将设备带出公司，如无则不予通行，并自动报警。</w:delText>
        </w:r>
      </w:del>
      <w:ins w:id="84" w:author="ShaunYoung11" w:date="2021-04-20T00:40:00Z">
        <w:r w:rsidR="00052524">
          <w:rPr>
            <w:rFonts w:hint="eastAsia"/>
          </w:rPr>
          <w:t>通过在公司出口门禁处安装</w:t>
        </w:r>
        <w:r w:rsidR="00052524">
          <w:t xml:space="preserve">RFID </w:t>
        </w:r>
        <w:r w:rsidR="00052524">
          <w:rPr>
            <w:rFonts w:hint="eastAsia"/>
          </w:rPr>
          <w:t>扫描</w:t>
        </w:r>
        <w:r w:rsidR="00052524">
          <w:t>装置</w:t>
        </w:r>
        <w:r w:rsidR="00052524">
          <w:rPr>
            <w:rFonts w:hint="eastAsia"/>
          </w:rPr>
          <w:t>及</w:t>
        </w:r>
        <w:r w:rsidR="00052524">
          <w:t>人脸识别系统，</w:t>
        </w:r>
        <w:r w:rsidR="00052524">
          <w:rPr>
            <w:rFonts w:hint="eastAsia"/>
          </w:rPr>
          <w:t>校验</w:t>
        </w:r>
        <w:r w:rsidR="00052524">
          <w:t>设备</w:t>
        </w:r>
        <w:r w:rsidR="00052524">
          <w:rPr>
            <w:rFonts w:hint="eastAsia"/>
          </w:rPr>
          <w:t>携带者相关携带行为是否合法</w:t>
        </w:r>
        <w:r w:rsidR="00052524">
          <w:t>，</w:t>
        </w:r>
        <w:r w:rsidR="00052524">
          <w:rPr>
            <w:rFonts w:hint="eastAsia"/>
          </w:rPr>
          <w:t>采取相应的放行策略及报警机制，实时拍摄并记录非法人员的人像信息。</w:t>
        </w:r>
      </w:ins>
    </w:p>
    <w:p w14:paraId="637144D8" w14:textId="77777777" w:rsidR="00FD043B" w:rsidRPr="002B3CB1" w:rsidDel="00B15434" w:rsidRDefault="00573815" w:rsidP="008568B4">
      <w:pPr>
        <w:pStyle w:val="a3"/>
        <w:numPr>
          <w:ilvl w:val="0"/>
          <w:numId w:val="2"/>
        </w:numPr>
        <w:spacing w:before="120" w:after="120"/>
        <w:rPr>
          <w:del w:id="85" w:author="ShaunYoung11" w:date="2021-04-20T00:40:00Z"/>
          <w:b/>
        </w:rPr>
      </w:pPr>
      <w:r w:rsidRPr="002B3CB1">
        <w:rPr>
          <w:b/>
        </w:rPr>
        <w:t>设备定期盘点</w:t>
      </w:r>
    </w:p>
    <w:p w14:paraId="0B6AED6F" w14:textId="0AD1EEF7" w:rsidR="00FD043B" w:rsidRDefault="00573815" w:rsidP="00B15434">
      <w:pPr>
        <w:pStyle w:val="a3"/>
        <w:numPr>
          <w:ilvl w:val="0"/>
          <w:numId w:val="2"/>
        </w:numPr>
        <w:spacing w:before="120" w:after="120"/>
        <w:rPr>
          <w:ins w:id="86" w:author="ShaunYoung11" w:date="2021-04-20T00:40:00Z"/>
        </w:rPr>
        <w:pPrChange w:id="87" w:author="ShaunYoung11" w:date="2021-04-20T00:40:00Z">
          <w:pPr>
            <w:spacing w:before="120" w:after="120"/>
            <w:ind w:firstLine="480"/>
          </w:pPr>
        </w:pPrChange>
      </w:pPr>
      <w:del w:id="88" w:author="ShaunYoung11" w:date="2021-04-20T00:40:00Z">
        <w:r w:rsidDel="00B15434">
          <w:delText>随时查看各个状态设备的数量，出借设备列表一目了然，设备定期盘点易如反掌。</w:delText>
        </w:r>
      </w:del>
    </w:p>
    <w:p w14:paraId="28F34D10" w14:textId="685E04B7" w:rsidR="0013154D" w:rsidRPr="0013154D" w:rsidRDefault="0013154D" w:rsidP="0013154D">
      <w:pPr>
        <w:spacing w:before="120" w:after="120"/>
        <w:ind w:firstLine="480"/>
        <w:rPr>
          <w:rFonts w:hint="eastAsia"/>
          <w:rPrChange w:id="89" w:author="ShaunYoung11" w:date="2021-04-20T00:40:00Z">
            <w:rPr>
              <w:rFonts w:hint="eastAsia"/>
            </w:rPr>
          </w:rPrChange>
        </w:rPr>
        <w:pPrChange w:id="90" w:author="ShaunYoung11" w:date="2021-04-20T00:40:00Z">
          <w:pPr>
            <w:spacing w:before="120" w:after="120"/>
            <w:ind w:firstLine="480"/>
          </w:pPr>
        </w:pPrChange>
      </w:pPr>
      <w:ins w:id="91" w:author="ShaunYoung11" w:date="2021-04-20T00:40:00Z">
        <w:r w:rsidRPr="006F3E4E">
          <w:rPr>
            <w:rFonts w:hint="eastAsia"/>
          </w:rPr>
          <w:t>在系统中，管理人员可便捷查看在库设备清单、出借设备清单及借用人员信息。</w:t>
        </w:r>
      </w:ins>
    </w:p>
    <w:p w14:paraId="2023826F" w14:textId="77777777" w:rsidR="00FD043B" w:rsidRDefault="00DB4A06" w:rsidP="00DB4A06">
      <w:pPr>
        <w:pStyle w:val="1"/>
      </w:pPr>
      <w:bookmarkStart w:id="92" w:name="_Toc69496042"/>
      <w:r>
        <w:rPr>
          <w:rFonts w:hint="eastAsia"/>
        </w:rPr>
        <w:lastRenderedPageBreak/>
        <w:t>2</w:t>
      </w:r>
      <w:r>
        <w:t xml:space="preserve"> </w:t>
      </w:r>
      <w:r w:rsidR="00573815">
        <w:t>系统总体设计</w:t>
      </w:r>
      <w:bookmarkEnd w:id="92"/>
    </w:p>
    <w:p w14:paraId="0D4F9E44" w14:textId="77777777" w:rsidR="00FD043B" w:rsidRDefault="00DB4A06" w:rsidP="00DB4A06">
      <w:pPr>
        <w:pStyle w:val="2"/>
      </w:pPr>
      <w:bookmarkStart w:id="93" w:name="_Toc69496043"/>
      <w:r>
        <w:rPr>
          <w:rFonts w:hint="eastAsia"/>
        </w:rPr>
        <w:t>2</w:t>
      </w:r>
      <w:r>
        <w:t xml:space="preserve">.1 </w:t>
      </w:r>
      <w:r w:rsidR="00573815">
        <w:t>系统架构</w:t>
      </w:r>
      <w:bookmarkEnd w:id="93"/>
    </w:p>
    <w:p w14:paraId="4277442F" w14:textId="77777777" w:rsidR="00DB4A06" w:rsidRDefault="00573815" w:rsidP="008068D8">
      <w:pPr>
        <w:keepNext/>
        <w:spacing w:before="120" w:after="120" w:line="240" w:lineRule="auto"/>
        <w:ind w:firstLineChars="0" w:firstLine="0"/>
        <w:jc w:val="center"/>
      </w:pPr>
      <w:r>
        <w:rPr>
          <w:rFonts w:cs="Times New Roman"/>
          <w:noProof/>
          <w:sz w:val="22"/>
        </w:rPr>
        <w:drawing>
          <wp:inline distT="0" distB="0" distL="0" distR="0" wp14:anchorId="2D1B7A95" wp14:editId="123A6778">
            <wp:extent cx="4438650" cy="5007707"/>
            <wp:effectExtent l="0" t="0" r="0" b="0"/>
            <wp:docPr id="3" name="Picture 3" descr="Generated"/>
            <wp:cNvGraphicFramePr/>
            <a:graphic xmlns:a="http://schemas.openxmlformats.org/drawingml/2006/main">
              <a:graphicData uri="http://schemas.openxmlformats.org/drawingml/2006/picture">
                <pic:pic xmlns:pic="http://schemas.openxmlformats.org/drawingml/2006/picture">
                  <pic:nvPicPr>
                    <pic:cNvPr id="3" name="Generated"/>
                    <pic:cNvPicPr/>
                  </pic:nvPicPr>
                  <pic:blipFill rotWithShape="1">
                    <a:blip r:embed="rId10"/>
                    <a:srcRect l="2931" t="2290" r="2931" b="3664"/>
                    <a:stretch/>
                  </pic:blipFill>
                  <pic:spPr bwMode="auto">
                    <a:xfrm>
                      <a:off x="0" y="0"/>
                      <a:ext cx="4442685" cy="5012259"/>
                    </a:xfrm>
                    <a:prstGeom prst="rect">
                      <a:avLst/>
                    </a:prstGeom>
                    <a:ln>
                      <a:noFill/>
                    </a:ln>
                    <a:extLst>
                      <a:ext uri="{53640926-AAD7-44D8-BBD7-CCE9431645EC}">
                        <a14:shadowObscured xmlns:a14="http://schemas.microsoft.com/office/drawing/2010/main"/>
                      </a:ext>
                    </a:extLst>
                  </pic:spPr>
                </pic:pic>
              </a:graphicData>
            </a:graphic>
          </wp:inline>
        </w:drawing>
      </w:r>
    </w:p>
    <w:p w14:paraId="747FA2BA" w14:textId="273D27B6" w:rsidR="00FD043B" w:rsidRPr="00DB4A06" w:rsidRDefault="00DB4A06" w:rsidP="00DB4A06">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2</w:t>
      </w:r>
      <w:r>
        <w:fldChar w:fldCharType="end"/>
      </w:r>
      <w:r w:rsidRPr="00795BA1">
        <w:rPr>
          <w:rFonts w:hint="eastAsia"/>
        </w:rPr>
        <w:t>系统架构图</w:t>
      </w:r>
    </w:p>
    <w:p w14:paraId="5F92A9BD" w14:textId="77777777" w:rsidR="00FD043B" w:rsidRDefault="00573815" w:rsidP="00DB4A06">
      <w:pPr>
        <w:spacing w:before="120" w:after="120"/>
        <w:ind w:firstLine="480"/>
      </w:pPr>
      <w:r>
        <w:t>如上图所示，该系统主要分为用户侧、监控侧、设备侧、服务侧，不同的模块协同完成对设备的相关管理工作。</w:t>
      </w:r>
    </w:p>
    <w:p w14:paraId="18868E5B" w14:textId="77777777" w:rsidR="00531EE4" w:rsidRDefault="00573815" w:rsidP="008568B4">
      <w:pPr>
        <w:pStyle w:val="a3"/>
        <w:numPr>
          <w:ilvl w:val="0"/>
          <w:numId w:val="2"/>
        </w:numPr>
        <w:spacing w:before="120" w:after="120"/>
      </w:pPr>
      <w:r w:rsidRPr="00531EE4">
        <w:rPr>
          <w:b/>
        </w:rPr>
        <w:t>用户侧</w:t>
      </w:r>
    </w:p>
    <w:p w14:paraId="7D0FF29A" w14:textId="77777777" w:rsidR="00FD043B" w:rsidRDefault="00573815" w:rsidP="00531EE4">
      <w:pPr>
        <w:spacing w:before="120" w:after="120"/>
        <w:ind w:firstLine="480"/>
      </w:pPr>
      <w:r>
        <w:t>该系统中，用户分为普通员工和系统管理员。普通员工主要通过小程序使用系统，完成设备借还等动作，系统管理员则主要在</w:t>
      </w:r>
      <w:r>
        <w:t xml:space="preserve"> Web </w:t>
      </w:r>
      <w:r>
        <w:t>管理系统中对设备的出借、归还、盘点及追踪进行相关管理。</w:t>
      </w:r>
    </w:p>
    <w:p w14:paraId="67DAEAF7" w14:textId="77777777" w:rsidR="00531EE4" w:rsidRPr="00531EE4" w:rsidRDefault="00573815" w:rsidP="008568B4">
      <w:pPr>
        <w:pStyle w:val="a3"/>
        <w:numPr>
          <w:ilvl w:val="0"/>
          <w:numId w:val="2"/>
        </w:numPr>
        <w:spacing w:before="120" w:after="120"/>
        <w:rPr>
          <w:b/>
        </w:rPr>
      </w:pPr>
      <w:r w:rsidRPr="00531EE4">
        <w:rPr>
          <w:b/>
        </w:rPr>
        <w:lastRenderedPageBreak/>
        <w:t>监控侧</w:t>
      </w:r>
    </w:p>
    <w:p w14:paraId="5474EAA8" w14:textId="77777777" w:rsidR="00FD043B" w:rsidRDefault="00573815" w:rsidP="00531EE4">
      <w:pPr>
        <w:spacing w:before="120" w:after="120"/>
        <w:ind w:firstLine="480"/>
      </w:pPr>
      <w:r>
        <w:t>该系统中，对设备以及设备借用人员的实时监控主要通过智能摄像头、</w:t>
      </w:r>
      <w:r>
        <w:t>RFID</w:t>
      </w:r>
      <w:r>
        <w:t>探测器以及智能手机的生物认证功能实现。</w:t>
      </w:r>
    </w:p>
    <w:p w14:paraId="245B2293" w14:textId="77777777" w:rsidR="00150859" w:rsidRDefault="00573815" w:rsidP="008568B4">
      <w:pPr>
        <w:pStyle w:val="a3"/>
        <w:numPr>
          <w:ilvl w:val="1"/>
          <w:numId w:val="2"/>
        </w:numPr>
        <w:spacing w:before="120" w:after="120"/>
      </w:pPr>
      <w:r>
        <w:rPr>
          <w:b/>
        </w:rPr>
        <w:t>智能摄像头</w:t>
      </w:r>
    </w:p>
    <w:p w14:paraId="574A1853" w14:textId="77777777" w:rsidR="00FD043B" w:rsidRDefault="00573815" w:rsidP="00150859">
      <w:pPr>
        <w:spacing w:before="120" w:after="120"/>
        <w:ind w:firstLine="480"/>
      </w:pPr>
      <w:r>
        <w:t>当员工存在设备带出行为时，相关的智能摄像头会拍摄设备带出者的实时图片用于后续的校验机制。</w:t>
      </w:r>
    </w:p>
    <w:p w14:paraId="50940776" w14:textId="77777777" w:rsidR="004B6FB6" w:rsidRDefault="00573815" w:rsidP="008568B4">
      <w:pPr>
        <w:pStyle w:val="a3"/>
        <w:numPr>
          <w:ilvl w:val="1"/>
          <w:numId w:val="2"/>
        </w:numPr>
        <w:spacing w:before="120" w:after="120"/>
      </w:pPr>
      <w:r>
        <w:rPr>
          <w:b/>
        </w:rPr>
        <w:t>RFID</w:t>
      </w:r>
      <w:r>
        <w:rPr>
          <w:b/>
        </w:rPr>
        <w:t>探测器</w:t>
      </w:r>
    </w:p>
    <w:p w14:paraId="59EF1581" w14:textId="77777777" w:rsidR="00FD043B" w:rsidRDefault="00573815" w:rsidP="004B6FB6">
      <w:pPr>
        <w:spacing w:before="120" w:after="120"/>
        <w:ind w:firstLine="480"/>
      </w:pPr>
      <w:r>
        <w:t>在公司出</w:t>
      </w:r>
      <w:proofErr w:type="gramStart"/>
      <w:r>
        <w:t>口道闸处安装</w:t>
      </w:r>
      <w:proofErr w:type="gramEnd"/>
      <w:r>
        <w:t>有此设备，当有相关设备经过道闸时，探测器会自动捕获设备相关信息，校验设备带出的合法性。</w:t>
      </w:r>
    </w:p>
    <w:p w14:paraId="4418D552" w14:textId="77777777" w:rsidR="004B6FB6" w:rsidRDefault="00573815" w:rsidP="008568B4">
      <w:pPr>
        <w:pStyle w:val="a3"/>
        <w:numPr>
          <w:ilvl w:val="1"/>
          <w:numId w:val="2"/>
        </w:numPr>
        <w:spacing w:before="120" w:after="120"/>
      </w:pPr>
      <w:r>
        <w:rPr>
          <w:b/>
        </w:rPr>
        <w:t>生物认证</w:t>
      </w:r>
    </w:p>
    <w:p w14:paraId="07BC945E" w14:textId="77777777" w:rsidR="00FD043B" w:rsidRDefault="00573815" w:rsidP="004B6FB6">
      <w:pPr>
        <w:spacing w:before="120" w:after="120"/>
        <w:ind w:firstLine="480"/>
      </w:pPr>
      <w:r>
        <w:t>这里主要指的是智能手机的面容</w:t>
      </w:r>
      <w:r>
        <w:t xml:space="preserve"> ID </w:t>
      </w:r>
      <w:r>
        <w:t>及指纹识别功能，借此排除员工使用他人账号进行借还设备等作弊行为。</w:t>
      </w:r>
    </w:p>
    <w:p w14:paraId="68948B00" w14:textId="77777777" w:rsidR="002D0A47" w:rsidRDefault="00573815" w:rsidP="008568B4">
      <w:pPr>
        <w:pStyle w:val="a3"/>
        <w:numPr>
          <w:ilvl w:val="0"/>
          <w:numId w:val="2"/>
        </w:numPr>
        <w:spacing w:before="120" w:after="120"/>
      </w:pPr>
      <w:r>
        <w:rPr>
          <w:b/>
        </w:rPr>
        <w:t>设备侧</w:t>
      </w:r>
    </w:p>
    <w:p w14:paraId="25A56953" w14:textId="77777777" w:rsidR="00FD043B" w:rsidRDefault="00573815" w:rsidP="00573815">
      <w:pPr>
        <w:spacing w:before="120" w:after="120"/>
        <w:ind w:firstLine="480"/>
      </w:pPr>
      <w:r>
        <w:t>根据对相关企业的需求分析结果，企业需要管理的设备主要可以分为以下三类。常规设备，重要设备，保密设备。在该系统的设计中，针对三种不同等级的设备，带出时系统会采取不同的放行策略，借出时的限制条件也会有所差异。</w:t>
      </w:r>
    </w:p>
    <w:p w14:paraId="55C66553" w14:textId="77777777" w:rsidR="005D6073" w:rsidRDefault="00573815" w:rsidP="008568B4">
      <w:pPr>
        <w:pStyle w:val="a3"/>
        <w:numPr>
          <w:ilvl w:val="1"/>
          <w:numId w:val="2"/>
        </w:numPr>
        <w:spacing w:before="120" w:after="120"/>
      </w:pPr>
      <w:r>
        <w:rPr>
          <w:b/>
        </w:rPr>
        <w:t>常规设备</w:t>
      </w:r>
    </w:p>
    <w:p w14:paraId="372A08A1" w14:textId="77777777" w:rsidR="00FD043B" w:rsidRDefault="00573815" w:rsidP="005D6073">
      <w:pPr>
        <w:spacing w:before="120" w:after="120"/>
        <w:ind w:firstLine="480"/>
      </w:pPr>
      <w:r>
        <w:t>系统对常规设备的借还权限没有限制，当该类设备被带出时，只要通过人脸识别认证，即确保携带人与借用人为同一人，方可放行。同时系统会自动生成一条该设备的带出记录。</w:t>
      </w:r>
    </w:p>
    <w:p w14:paraId="6299DC68" w14:textId="77777777" w:rsidR="005D6073" w:rsidRDefault="00573815" w:rsidP="008568B4">
      <w:pPr>
        <w:pStyle w:val="a3"/>
        <w:numPr>
          <w:ilvl w:val="1"/>
          <w:numId w:val="2"/>
        </w:numPr>
        <w:spacing w:before="120" w:after="120"/>
      </w:pPr>
      <w:r>
        <w:rPr>
          <w:b/>
        </w:rPr>
        <w:t>重要设备</w:t>
      </w:r>
    </w:p>
    <w:p w14:paraId="43A96C68" w14:textId="77777777" w:rsidR="00FD043B" w:rsidRDefault="00573815" w:rsidP="005D6073">
      <w:pPr>
        <w:spacing w:before="120" w:after="120"/>
        <w:ind w:firstLine="480"/>
      </w:pPr>
      <w:r>
        <w:t>系统对重要设备的借还权限没有限制，但对该类设备的带出做出了限制。一旦该类设备被检测到带出行为。系统会自动触发报警机制，保护该设备不被带出公司。</w:t>
      </w:r>
    </w:p>
    <w:p w14:paraId="55B09777" w14:textId="77777777" w:rsidR="005D6073" w:rsidRDefault="00573815" w:rsidP="008568B4">
      <w:pPr>
        <w:pStyle w:val="a3"/>
        <w:numPr>
          <w:ilvl w:val="1"/>
          <w:numId w:val="2"/>
        </w:numPr>
        <w:spacing w:before="120" w:after="120"/>
      </w:pPr>
      <w:r>
        <w:rPr>
          <w:b/>
        </w:rPr>
        <w:t>保密设备</w:t>
      </w:r>
    </w:p>
    <w:p w14:paraId="72AF8738" w14:textId="77777777" w:rsidR="00FD043B" w:rsidRDefault="00573815" w:rsidP="005D6073">
      <w:pPr>
        <w:spacing w:before="120" w:after="120"/>
        <w:ind w:firstLine="480"/>
      </w:pPr>
      <w:r>
        <w:t>系统对保密设备不仅做出了带出限制，还对其做出了借还权限限制。该类设备的借还工作必须由仓储管理人员完成，并且不允许该类设备在公司内部私自流通、转借。</w:t>
      </w:r>
    </w:p>
    <w:p w14:paraId="52E36B20" w14:textId="77777777" w:rsidR="005D6073" w:rsidRDefault="00573815" w:rsidP="008568B4">
      <w:pPr>
        <w:pStyle w:val="a3"/>
        <w:numPr>
          <w:ilvl w:val="0"/>
          <w:numId w:val="2"/>
        </w:numPr>
        <w:spacing w:before="120" w:after="120"/>
      </w:pPr>
      <w:r>
        <w:rPr>
          <w:b/>
        </w:rPr>
        <w:t>服务侧</w:t>
      </w:r>
    </w:p>
    <w:p w14:paraId="79918729" w14:textId="77777777" w:rsidR="00FD043B" w:rsidRDefault="00573815" w:rsidP="005D6073">
      <w:pPr>
        <w:spacing w:before="120" w:after="120"/>
        <w:ind w:firstLine="480"/>
      </w:pPr>
      <w:r>
        <w:t>该系统依托于人脸识别引擎及相关基础性数据实现了对人员、设备的安全高效管理。</w:t>
      </w:r>
    </w:p>
    <w:p w14:paraId="5EFB163F" w14:textId="77777777" w:rsidR="00906763" w:rsidRDefault="00573815" w:rsidP="008568B4">
      <w:pPr>
        <w:pStyle w:val="a3"/>
        <w:numPr>
          <w:ilvl w:val="1"/>
          <w:numId w:val="2"/>
        </w:numPr>
        <w:spacing w:before="120" w:after="120"/>
      </w:pPr>
      <w:r>
        <w:rPr>
          <w:b/>
        </w:rPr>
        <w:lastRenderedPageBreak/>
        <w:t>功能性</w:t>
      </w:r>
    </w:p>
    <w:p w14:paraId="61914D85" w14:textId="77777777" w:rsidR="00FD043B" w:rsidRDefault="00573815" w:rsidP="00906763">
      <w:pPr>
        <w:spacing w:before="120" w:after="120"/>
        <w:ind w:firstLine="480"/>
      </w:pPr>
      <w:r>
        <w:t>该系统的功能主要为两个大的方面，一方面是对于人事信息的灵活管理，主要包括导入公司人事表为员工自动创建账号，公司人员信息异动实时更新；另一方面是对于设备的高效管理，包括设备入库，设备借还，设备流通，带出检测，自动报警，实时记录，定期盘点，智能追踪等。</w:t>
      </w:r>
    </w:p>
    <w:p w14:paraId="1E57D0F8" w14:textId="77777777" w:rsidR="00906763" w:rsidRDefault="00573815" w:rsidP="008568B4">
      <w:pPr>
        <w:pStyle w:val="a3"/>
        <w:numPr>
          <w:ilvl w:val="1"/>
          <w:numId w:val="2"/>
        </w:numPr>
        <w:spacing w:before="120" w:after="120"/>
      </w:pPr>
      <w:r>
        <w:rPr>
          <w:b/>
        </w:rPr>
        <w:t>人脸识别引擎</w:t>
      </w:r>
    </w:p>
    <w:p w14:paraId="29F871EB" w14:textId="77777777" w:rsidR="00FD043B" w:rsidRDefault="00573815" w:rsidP="00906763">
      <w:pPr>
        <w:spacing w:before="120" w:after="120"/>
        <w:ind w:firstLine="480"/>
      </w:pPr>
      <w:r>
        <w:t>在检测到设备带出时，通过人脸识别引擎对携带者进行人脸校验，判定本次携带行为是否合法。</w:t>
      </w:r>
    </w:p>
    <w:p w14:paraId="3B370436" w14:textId="77777777" w:rsidR="00906763" w:rsidRDefault="00573815" w:rsidP="008568B4">
      <w:pPr>
        <w:pStyle w:val="a3"/>
        <w:numPr>
          <w:ilvl w:val="1"/>
          <w:numId w:val="2"/>
        </w:numPr>
        <w:spacing w:before="120" w:after="120"/>
      </w:pPr>
      <w:r>
        <w:rPr>
          <w:b/>
        </w:rPr>
        <w:t>数据持久存储</w:t>
      </w:r>
    </w:p>
    <w:p w14:paraId="48A95C2A" w14:textId="77777777" w:rsidR="00FD043B" w:rsidRDefault="00573815" w:rsidP="00906763">
      <w:pPr>
        <w:spacing w:before="120" w:after="120"/>
        <w:ind w:firstLine="480"/>
      </w:pPr>
      <w:r>
        <w:t>员工基本信息、人脸特征信息、设备信息、借还记录以及报警记录等数据都会在数据库持久存储，为相关功能提供数据支持，比如设备定期盘点及设备追踪。</w:t>
      </w:r>
    </w:p>
    <w:p w14:paraId="24419B37" w14:textId="77777777" w:rsidR="00FD043B" w:rsidRDefault="00D76663" w:rsidP="00D76663">
      <w:pPr>
        <w:pStyle w:val="2"/>
      </w:pPr>
      <w:bookmarkStart w:id="94" w:name="_Toc69496044"/>
      <w:r>
        <w:rPr>
          <w:rFonts w:hint="eastAsia"/>
        </w:rPr>
        <w:lastRenderedPageBreak/>
        <w:t>2</w:t>
      </w:r>
      <w:r>
        <w:t xml:space="preserve">.2 </w:t>
      </w:r>
      <w:r w:rsidR="00573815">
        <w:t>场景示意</w:t>
      </w:r>
      <w:bookmarkEnd w:id="94"/>
    </w:p>
    <w:p w14:paraId="03EC4C4D" w14:textId="77777777" w:rsidR="00A2532F" w:rsidRDefault="00573815" w:rsidP="00A2532F">
      <w:pPr>
        <w:keepNext/>
        <w:spacing w:before="120" w:after="120" w:line="240" w:lineRule="auto"/>
        <w:ind w:firstLineChars="0" w:firstLine="0"/>
        <w:jc w:val="center"/>
      </w:pPr>
      <w:r>
        <w:rPr>
          <w:rFonts w:cs="Times New Roman"/>
          <w:noProof/>
          <w:sz w:val="22"/>
        </w:rPr>
        <w:drawing>
          <wp:inline distT="0" distB="0" distL="0" distR="0" wp14:anchorId="65A0290E" wp14:editId="4C53DC58">
            <wp:extent cx="4533900" cy="4184483"/>
            <wp:effectExtent l="0" t="0" r="0" b="0"/>
            <wp:docPr id="4" name="Picture 4" descr="Generated"/>
            <wp:cNvGraphicFramePr/>
            <a:graphic xmlns:a="http://schemas.openxmlformats.org/drawingml/2006/main">
              <a:graphicData uri="http://schemas.openxmlformats.org/drawingml/2006/picture">
                <pic:pic xmlns:pic="http://schemas.openxmlformats.org/drawingml/2006/picture">
                  <pic:nvPicPr>
                    <pic:cNvPr id="4" name="Generated"/>
                    <pic:cNvPicPr/>
                  </pic:nvPicPr>
                  <pic:blipFill rotWithShape="1">
                    <a:blip r:embed="rId11"/>
                    <a:srcRect l="5344" t="3214" r="2932" b="3969"/>
                    <a:stretch/>
                  </pic:blipFill>
                  <pic:spPr bwMode="auto">
                    <a:xfrm>
                      <a:off x="0" y="0"/>
                      <a:ext cx="4538624" cy="4188842"/>
                    </a:xfrm>
                    <a:prstGeom prst="rect">
                      <a:avLst/>
                    </a:prstGeom>
                    <a:ln>
                      <a:noFill/>
                    </a:ln>
                    <a:extLst>
                      <a:ext uri="{53640926-AAD7-44D8-BBD7-CCE9431645EC}">
                        <a14:shadowObscured xmlns:a14="http://schemas.microsoft.com/office/drawing/2010/main"/>
                      </a:ext>
                    </a:extLst>
                  </pic:spPr>
                </pic:pic>
              </a:graphicData>
            </a:graphic>
          </wp:inline>
        </w:drawing>
      </w:r>
    </w:p>
    <w:p w14:paraId="1B37C5BF" w14:textId="77FDAA0D" w:rsidR="00FD043B" w:rsidRPr="00A2532F" w:rsidRDefault="00A2532F" w:rsidP="00A2532F">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3</w:t>
      </w:r>
      <w:r>
        <w:fldChar w:fldCharType="end"/>
      </w:r>
      <w:r w:rsidRPr="00F60644">
        <w:rPr>
          <w:rFonts w:hint="eastAsia"/>
        </w:rPr>
        <w:t>公司平面示意图</w:t>
      </w:r>
    </w:p>
    <w:p w14:paraId="45A9E476" w14:textId="77777777" w:rsidR="00FD043B" w:rsidRDefault="00573815" w:rsidP="00A2532F">
      <w:pPr>
        <w:spacing w:before="120" w:after="120"/>
        <w:ind w:firstLine="480"/>
      </w:pPr>
      <w:r>
        <w:t>如上图公司平面示意图所示，将公司相关活动区域简单划分为以下四类，仓储区，用于存放系统管理的设备，办公区，员工活动区域，公司大门，即门禁系统安装区域，以及其他区域。发生在公司的关于设备的活动主要为三类：在仓储区发生的设备借还动作，在办公区发生的内部流通动作，在公司出口处的设备带出检测。</w:t>
      </w:r>
    </w:p>
    <w:p w14:paraId="21AE65ED" w14:textId="77777777" w:rsidR="00FD043B" w:rsidRDefault="00573815" w:rsidP="008568B4">
      <w:pPr>
        <w:pStyle w:val="a3"/>
        <w:numPr>
          <w:ilvl w:val="0"/>
          <w:numId w:val="11"/>
        </w:numPr>
        <w:spacing w:before="120" w:after="120"/>
      </w:pPr>
      <w:r w:rsidRPr="00A2532F">
        <w:rPr>
          <w:b/>
        </w:rPr>
        <w:t>设备借还：</w:t>
      </w:r>
      <w:r>
        <w:t>即员工在仓储区向仓储管理人员借用设备或归还设备。</w:t>
      </w:r>
    </w:p>
    <w:p w14:paraId="3A88ED85" w14:textId="77777777" w:rsidR="00FD043B" w:rsidRDefault="00573815" w:rsidP="008568B4">
      <w:pPr>
        <w:pStyle w:val="a3"/>
        <w:numPr>
          <w:ilvl w:val="0"/>
          <w:numId w:val="11"/>
        </w:numPr>
        <w:spacing w:before="120" w:after="120"/>
      </w:pPr>
      <w:r w:rsidRPr="00A2532F">
        <w:rPr>
          <w:b/>
        </w:rPr>
        <w:t>内部流通：</w:t>
      </w:r>
      <w:r>
        <w:t>即员工之间进行的设备转借行为，不经过仓储管理人员。但该种行为只支持常规设备，在详细设计中会进行相关详尽阐述。</w:t>
      </w:r>
    </w:p>
    <w:p w14:paraId="320CD88A" w14:textId="77777777" w:rsidR="00FD043B" w:rsidRDefault="00573815" w:rsidP="008568B4">
      <w:pPr>
        <w:pStyle w:val="a3"/>
        <w:numPr>
          <w:ilvl w:val="0"/>
          <w:numId w:val="11"/>
        </w:numPr>
        <w:spacing w:before="120" w:after="120"/>
      </w:pPr>
      <w:r w:rsidRPr="00A2532F">
        <w:rPr>
          <w:b/>
        </w:rPr>
        <w:t>带出检测：</w:t>
      </w:r>
      <w:r>
        <w:t>即在企业出口处，会安装相关设施对经过的人员、设备进行相关检测，校验行为合法性。</w:t>
      </w:r>
    </w:p>
    <w:p w14:paraId="31DBFC14" w14:textId="77777777" w:rsidR="00FD043B" w:rsidRDefault="00F12A0F" w:rsidP="00F12A0F">
      <w:pPr>
        <w:pStyle w:val="1"/>
      </w:pPr>
      <w:bookmarkStart w:id="95" w:name="_Toc69496045"/>
      <w:r>
        <w:rPr>
          <w:rFonts w:hint="eastAsia"/>
        </w:rPr>
        <w:lastRenderedPageBreak/>
        <w:t>3</w:t>
      </w:r>
      <w:r>
        <w:t xml:space="preserve"> </w:t>
      </w:r>
      <w:r w:rsidR="00573815">
        <w:t>系统详细设计</w:t>
      </w:r>
      <w:bookmarkEnd w:id="95"/>
    </w:p>
    <w:p w14:paraId="5F624BDA" w14:textId="77777777" w:rsidR="00FD043B" w:rsidRDefault="00F12A0F" w:rsidP="00F12A0F">
      <w:pPr>
        <w:pStyle w:val="2"/>
      </w:pPr>
      <w:bookmarkStart w:id="96" w:name="_Toc69496046"/>
      <w:r>
        <w:rPr>
          <w:rFonts w:hint="eastAsia"/>
        </w:rPr>
        <w:t>3</w:t>
      </w:r>
      <w:r>
        <w:t xml:space="preserve">.1 </w:t>
      </w:r>
      <w:r w:rsidR="00573815">
        <w:t>设备侧</w:t>
      </w:r>
      <w:bookmarkEnd w:id="96"/>
    </w:p>
    <w:p w14:paraId="5904DA10" w14:textId="77777777" w:rsidR="00FD043B" w:rsidRPr="00A472F4" w:rsidRDefault="00A472F4" w:rsidP="00A472F4">
      <w:pPr>
        <w:pStyle w:val="3"/>
      </w:pPr>
      <w:bookmarkStart w:id="97" w:name="_Toc69496047"/>
      <w:r>
        <w:t xml:space="preserve">3.1.1 </w:t>
      </w:r>
      <w:r w:rsidR="00573815">
        <w:t>RFID</w:t>
      </w:r>
      <w:r w:rsidR="00573815">
        <w:t>标签、</w:t>
      </w:r>
      <w:proofErr w:type="gramStart"/>
      <w:r w:rsidR="00573815">
        <w:t>二维码绑定</w:t>
      </w:r>
      <w:proofErr w:type="gramEnd"/>
      <w:r w:rsidR="00573815">
        <w:t>设备</w:t>
      </w:r>
      <w:r w:rsidR="00573815">
        <w:t>ID</w:t>
      </w:r>
      <w:bookmarkEnd w:id="97"/>
    </w:p>
    <w:p w14:paraId="2A2E78EC" w14:textId="77777777" w:rsidR="00FD043B" w:rsidRDefault="00573815" w:rsidP="00A472F4">
      <w:pPr>
        <w:spacing w:before="120" w:after="120"/>
        <w:ind w:firstLine="480"/>
      </w:pPr>
      <w:r>
        <w:t>在该系统设计中，需要在被管理的每一个设备上固定一个</w:t>
      </w:r>
      <w:r>
        <w:t>RFID</w:t>
      </w:r>
      <w:r>
        <w:t>标签，该芯片上同时印有绑定了设备</w:t>
      </w:r>
      <w:r>
        <w:t>ID</w:t>
      </w:r>
      <w:r>
        <w:t>的二维码，在设备借还以及设备内部流通的过程中，将会基于扫描二</w:t>
      </w:r>
      <w:proofErr w:type="gramStart"/>
      <w:r>
        <w:t>维码或者</w:t>
      </w:r>
      <w:proofErr w:type="gramEnd"/>
      <w:r>
        <w:t>RFID</w:t>
      </w:r>
      <w:r>
        <w:t>实现。在设备带出检测环节中，会基于上文提到的超高频</w:t>
      </w:r>
      <w:r>
        <w:t>RFID</w:t>
      </w:r>
      <w:r>
        <w:t>探测器探测设备上的</w:t>
      </w:r>
      <w:r>
        <w:t>RFID</w:t>
      </w:r>
      <w:r>
        <w:t>标签信号。在后续的校验报警流程中将会着重阐述设备带出合法性的校验机制。</w:t>
      </w:r>
    </w:p>
    <w:p w14:paraId="53E1B8CB" w14:textId="77777777" w:rsidR="00FD043B" w:rsidRDefault="00573815" w:rsidP="00A472F4">
      <w:pPr>
        <w:spacing w:before="120" w:after="120"/>
        <w:ind w:firstLine="480"/>
      </w:pPr>
      <w:r>
        <w:t>超高频</w:t>
      </w:r>
      <w:r>
        <w:t>RFID</w:t>
      </w:r>
      <w:r>
        <w:t>标签采用</w:t>
      </w:r>
      <w:r>
        <w:t>ISO18000-6C</w:t>
      </w:r>
      <w:r>
        <w:t>生产标准，工作频率为</w:t>
      </w:r>
      <w:r>
        <w:t>860MHz-960Mhz</w:t>
      </w:r>
      <w:r>
        <w:t>，识别距离约</w:t>
      </w:r>
      <w:r>
        <w:t>6m</w:t>
      </w:r>
      <w:r>
        <w:t>（与实际采集设备功率有关），标签内部数据可反复读取</w:t>
      </w:r>
      <w:r>
        <w:t>100000</w:t>
      </w:r>
      <w:r>
        <w:t>次，数据保存</w:t>
      </w:r>
      <w:r>
        <w:t>10</w:t>
      </w:r>
      <w:r>
        <w:t>年以上。</w:t>
      </w:r>
    </w:p>
    <w:p w14:paraId="157B3364" w14:textId="77777777" w:rsidR="00A472F4" w:rsidRDefault="00573815" w:rsidP="00A472F4">
      <w:pPr>
        <w:keepNext/>
        <w:spacing w:before="120" w:after="120" w:line="240" w:lineRule="auto"/>
        <w:ind w:firstLineChars="90" w:firstLine="198"/>
        <w:jc w:val="center"/>
      </w:pPr>
      <w:r>
        <w:rPr>
          <w:rFonts w:cs="Times New Roman"/>
          <w:noProof/>
          <w:sz w:val="22"/>
        </w:rPr>
        <w:drawing>
          <wp:inline distT="0" distB="0" distL="0" distR="0" wp14:anchorId="48390924" wp14:editId="4F207681">
            <wp:extent cx="3028950" cy="1316027"/>
            <wp:effectExtent l="0" t="0" r="0" b="0"/>
            <wp:docPr id="5" name="Picture 5" descr="Generated"/>
            <wp:cNvGraphicFramePr/>
            <a:graphic xmlns:a="http://schemas.openxmlformats.org/drawingml/2006/main">
              <a:graphicData uri="http://schemas.openxmlformats.org/drawingml/2006/picture">
                <pic:pic xmlns:pic="http://schemas.openxmlformats.org/drawingml/2006/picture">
                  <pic:nvPicPr>
                    <pic:cNvPr id="5" name="Generated"/>
                    <pic:cNvPicPr/>
                  </pic:nvPicPr>
                  <pic:blipFill>
                    <a:blip r:embed="rId12"/>
                    <a:stretch>
                      <a:fillRect/>
                    </a:stretch>
                  </pic:blipFill>
                  <pic:spPr>
                    <a:xfrm>
                      <a:off x="0" y="0"/>
                      <a:ext cx="3118675" cy="1355011"/>
                    </a:xfrm>
                    <a:prstGeom prst="rect">
                      <a:avLst/>
                    </a:prstGeom>
                  </pic:spPr>
                </pic:pic>
              </a:graphicData>
            </a:graphic>
          </wp:inline>
        </w:drawing>
      </w:r>
    </w:p>
    <w:p w14:paraId="326F4F88" w14:textId="5F92E84E" w:rsidR="00FD043B" w:rsidRPr="00A472F4" w:rsidRDefault="00A472F4" w:rsidP="00A472F4">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4</w:t>
      </w:r>
      <w:r>
        <w:fldChar w:fldCharType="end"/>
      </w:r>
      <w:r w:rsidR="00E133E1">
        <w:t xml:space="preserve"> </w:t>
      </w:r>
      <w:r w:rsidRPr="004F5DE2">
        <w:t>RFID</w:t>
      </w:r>
      <w:r w:rsidRPr="004F5DE2">
        <w:t>标签</w:t>
      </w:r>
    </w:p>
    <w:p w14:paraId="734AE3D4" w14:textId="77777777" w:rsidR="00FD043B" w:rsidRDefault="00573815" w:rsidP="007F4AC2">
      <w:pPr>
        <w:spacing w:before="120" w:after="120"/>
        <w:ind w:firstLine="480"/>
      </w:pPr>
      <w:r>
        <w:t>在该系统设计中主要采用如上图所示的</w:t>
      </w:r>
      <w:r>
        <w:t>Imping M4E</w:t>
      </w:r>
      <w:r>
        <w:t>芯片正方形标签，拥有高达</w:t>
      </w:r>
      <w:r>
        <w:t>496bits</w:t>
      </w:r>
      <w:r>
        <w:t>可编程</w:t>
      </w:r>
      <w:r>
        <w:t>EPC</w:t>
      </w:r>
      <w:r>
        <w:t>（</w:t>
      </w:r>
      <w:r>
        <w:t>Electronic Product Code</w:t>
      </w:r>
      <w:r>
        <w:t>）设备编号，</w:t>
      </w:r>
      <w:r>
        <w:t>128bit</w:t>
      </w:r>
      <w:r>
        <w:t>可自定义</w:t>
      </w:r>
      <w:r>
        <w:t>User</w:t>
      </w:r>
      <w:r>
        <w:t>区，能够写入自定义数据。标签另一侧可印刷二维码。</w:t>
      </w:r>
    </w:p>
    <w:p w14:paraId="1B132A8A" w14:textId="77777777" w:rsidR="0016033F" w:rsidRDefault="00573815" w:rsidP="0016033F">
      <w:pPr>
        <w:keepNext/>
        <w:spacing w:before="120" w:after="120" w:line="240" w:lineRule="auto"/>
        <w:ind w:firstLineChars="0" w:firstLine="0"/>
        <w:jc w:val="center"/>
      </w:pPr>
      <w:r>
        <w:rPr>
          <w:rFonts w:cs="Times New Roman"/>
          <w:noProof/>
          <w:sz w:val="22"/>
        </w:rPr>
        <w:lastRenderedPageBreak/>
        <w:drawing>
          <wp:inline distT="0" distB="0" distL="0" distR="0" wp14:anchorId="2B6F1732" wp14:editId="5FD994F5">
            <wp:extent cx="2051140" cy="2733675"/>
            <wp:effectExtent l="0" t="0" r="0" b="0"/>
            <wp:docPr id="6" name="Picture 6" descr="Generated"/>
            <wp:cNvGraphicFramePr/>
            <a:graphic xmlns:a="http://schemas.openxmlformats.org/drawingml/2006/main">
              <a:graphicData uri="http://schemas.openxmlformats.org/drawingml/2006/picture">
                <pic:pic xmlns:pic="http://schemas.openxmlformats.org/drawingml/2006/picture">
                  <pic:nvPicPr>
                    <pic:cNvPr id="6" name="Generated"/>
                    <pic:cNvPicPr/>
                  </pic:nvPicPr>
                  <pic:blipFill>
                    <a:blip r:embed="rId13"/>
                    <a:stretch>
                      <a:fillRect/>
                    </a:stretch>
                  </pic:blipFill>
                  <pic:spPr>
                    <a:xfrm>
                      <a:off x="0" y="0"/>
                      <a:ext cx="2057486" cy="2742133"/>
                    </a:xfrm>
                    <a:prstGeom prst="rect">
                      <a:avLst/>
                    </a:prstGeom>
                  </pic:spPr>
                </pic:pic>
              </a:graphicData>
            </a:graphic>
          </wp:inline>
        </w:drawing>
      </w:r>
      <w:r w:rsidR="0016033F">
        <w:rPr>
          <w:rFonts w:cs="Times New Roman"/>
          <w:noProof/>
          <w:sz w:val="22"/>
        </w:rPr>
        <w:drawing>
          <wp:inline distT="0" distB="0" distL="0" distR="0" wp14:anchorId="393452E5" wp14:editId="275CF781">
            <wp:extent cx="2012109" cy="2735397"/>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16040" cy="2740741"/>
                    </a:xfrm>
                    <a:prstGeom prst="rect">
                      <a:avLst/>
                    </a:prstGeom>
                  </pic:spPr>
                </pic:pic>
              </a:graphicData>
            </a:graphic>
          </wp:inline>
        </w:drawing>
      </w:r>
    </w:p>
    <w:p w14:paraId="4953A09C" w14:textId="3C174767" w:rsidR="00FD043B" w:rsidRDefault="0016033F" w:rsidP="002C5FA5">
      <w:pPr>
        <w:pStyle w:val="a4"/>
        <w:spacing w:after="240"/>
      </w:pPr>
      <w:r>
        <w:t>图</w:t>
      </w:r>
      <w:r>
        <w:t xml:space="preserve"> </w:t>
      </w:r>
      <w:r>
        <w:fldChar w:fldCharType="begin"/>
      </w:r>
      <w:r>
        <w:instrText xml:space="preserve"> SEQ </w:instrText>
      </w:r>
      <w:r>
        <w:instrText>图</w:instrText>
      </w:r>
      <w:r>
        <w:instrText xml:space="preserve"> \* ARABIC </w:instrText>
      </w:r>
      <w:r>
        <w:fldChar w:fldCharType="separate"/>
      </w:r>
      <w:r w:rsidR="00A9360D">
        <w:rPr>
          <w:noProof/>
        </w:rPr>
        <w:t>5</w:t>
      </w:r>
      <w:r>
        <w:fldChar w:fldCharType="end"/>
      </w:r>
      <w:r>
        <w:rPr>
          <w:rFonts w:hint="eastAsia"/>
        </w:rPr>
        <w:t>标签粘贴示意图</w:t>
      </w:r>
    </w:p>
    <w:p w14:paraId="28456E85" w14:textId="77777777" w:rsidR="002C5FA5" w:rsidRPr="002C5FA5" w:rsidRDefault="002C5FA5" w:rsidP="002C5FA5">
      <w:pPr>
        <w:spacing w:before="120" w:after="120"/>
        <w:ind w:firstLine="480"/>
      </w:pPr>
      <w:r>
        <w:t>此外针对不同的设备，也可以采用</w:t>
      </w:r>
      <w:r>
        <w:rPr>
          <w:rFonts w:hint="eastAsia"/>
        </w:rPr>
        <w:t>下</w:t>
      </w:r>
      <w:r>
        <w:t>图所示的抗金属柔性</w:t>
      </w:r>
      <w:r>
        <w:t>RFID</w:t>
      </w:r>
      <w:r>
        <w:t>标签、抗金属耐高温</w:t>
      </w:r>
      <w:r>
        <w:t>RFID</w:t>
      </w:r>
      <w:r>
        <w:t>标签，满足多场景设备管理需要。</w:t>
      </w:r>
    </w:p>
    <w:p w14:paraId="0AADA2BC" w14:textId="77777777" w:rsidR="002C5FA5" w:rsidRDefault="00573815" w:rsidP="002C5FA5">
      <w:pPr>
        <w:keepNext/>
        <w:spacing w:before="120" w:after="120" w:line="240" w:lineRule="auto"/>
        <w:ind w:firstLineChars="0" w:firstLine="0"/>
        <w:jc w:val="center"/>
      </w:pPr>
      <w:r>
        <w:rPr>
          <w:rFonts w:cs="Times New Roman"/>
          <w:noProof/>
          <w:sz w:val="22"/>
        </w:rPr>
        <w:drawing>
          <wp:inline distT="0" distB="0" distL="0" distR="0" wp14:anchorId="348FE150" wp14:editId="0EC37E8D">
            <wp:extent cx="3209925" cy="2706298"/>
            <wp:effectExtent l="0" t="0" r="0" b="0"/>
            <wp:docPr id="8" name="Picture 8" descr="Generated"/>
            <wp:cNvGraphicFramePr/>
            <a:graphic xmlns:a="http://schemas.openxmlformats.org/drawingml/2006/main">
              <a:graphicData uri="http://schemas.openxmlformats.org/drawingml/2006/picture">
                <pic:pic xmlns:pic="http://schemas.openxmlformats.org/drawingml/2006/picture">
                  <pic:nvPicPr>
                    <pic:cNvPr id="8" name="Generated"/>
                    <pic:cNvPicPr/>
                  </pic:nvPicPr>
                  <pic:blipFill>
                    <a:blip r:embed="rId15"/>
                    <a:stretch>
                      <a:fillRect/>
                    </a:stretch>
                  </pic:blipFill>
                  <pic:spPr>
                    <a:xfrm>
                      <a:off x="0" y="0"/>
                      <a:ext cx="3237435" cy="2729492"/>
                    </a:xfrm>
                    <a:prstGeom prst="rect">
                      <a:avLst/>
                    </a:prstGeom>
                  </pic:spPr>
                </pic:pic>
              </a:graphicData>
            </a:graphic>
          </wp:inline>
        </w:drawing>
      </w:r>
    </w:p>
    <w:p w14:paraId="4248C589" w14:textId="4D5E0326" w:rsidR="002C5FA5" w:rsidRDefault="002C5FA5" w:rsidP="002C5FA5">
      <w:pPr>
        <w:pStyle w:val="a4"/>
        <w:spacing w:after="240"/>
      </w:pPr>
      <w:r>
        <w:t>图</w:t>
      </w:r>
      <w:r>
        <w:t xml:space="preserve"> </w:t>
      </w:r>
      <w:r>
        <w:fldChar w:fldCharType="begin"/>
      </w:r>
      <w:r>
        <w:instrText xml:space="preserve"> SEQ </w:instrText>
      </w:r>
      <w:r>
        <w:instrText>图</w:instrText>
      </w:r>
      <w:r>
        <w:instrText xml:space="preserve"> \* ARABIC </w:instrText>
      </w:r>
      <w:r>
        <w:fldChar w:fldCharType="separate"/>
      </w:r>
      <w:r w:rsidR="00A9360D">
        <w:rPr>
          <w:noProof/>
        </w:rPr>
        <w:t>6</w:t>
      </w:r>
      <w:r>
        <w:fldChar w:fldCharType="end"/>
      </w:r>
      <w:r>
        <w:t xml:space="preserve"> </w:t>
      </w:r>
      <w:r>
        <w:rPr>
          <w:rFonts w:hint="eastAsia"/>
        </w:rPr>
        <w:t>柔性抗金属标签</w:t>
      </w:r>
    </w:p>
    <w:p w14:paraId="7CCEFE4B" w14:textId="77777777" w:rsidR="00E133E1" w:rsidRDefault="00E133E1" w:rsidP="00E133E1">
      <w:pPr>
        <w:spacing w:before="120" w:after="120"/>
        <w:ind w:firstLine="482"/>
      </w:pPr>
      <w:r>
        <w:rPr>
          <w:b/>
        </w:rPr>
        <w:t>防作弊策略</w:t>
      </w:r>
      <w:r>
        <w:t>：考虑到存在人为撕毁相关柔性标签的可能性，可以将上图所展示的标签嵌于设备内部，</w:t>
      </w:r>
      <w:proofErr w:type="gramStart"/>
      <w:r>
        <w:t>二维码单独</w:t>
      </w:r>
      <w:proofErr w:type="gramEnd"/>
      <w:r>
        <w:t>粘贴于设备合适位置，提高设备安全性。</w:t>
      </w:r>
    </w:p>
    <w:p w14:paraId="2BFE882C" w14:textId="77777777" w:rsidR="00E133E1" w:rsidRPr="00E133E1" w:rsidRDefault="00E133E1" w:rsidP="00E133E1">
      <w:pPr>
        <w:spacing w:before="120" w:after="120"/>
        <w:ind w:firstLine="480"/>
      </w:pPr>
    </w:p>
    <w:p w14:paraId="5EBABC73" w14:textId="77777777" w:rsidR="002C5FA5" w:rsidRDefault="00573815" w:rsidP="002C5FA5">
      <w:pPr>
        <w:keepNext/>
        <w:spacing w:before="120" w:after="120" w:line="240" w:lineRule="auto"/>
        <w:ind w:firstLineChars="0" w:firstLine="0"/>
        <w:jc w:val="center"/>
      </w:pPr>
      <w:r>
        <w:rPr>
          <w:rFonts w:cs="Times New Roman"/>
          <w:noProof/>
          <w:sz w:val="22"/>
        </w:rPr>
        <w:lastRenderedPageBreak/>
        <w:drawing>
          <wp:inline distT="0" distB="0" distL="0" distR="0" wp14:anchorId="7CDA9B72" wp14:editId="698A5567">
            <wp:extent cx="3162300" cy="3156847"/>
            <wp:effectExtent l="0" t="0" r="0" b="0"/>
            <wp:docPr id="9" name="Picture 9" descr="Generated"/>
            <wp:cNvGraphicFramePr/>
            <a:graphic xmlns:a="http://schemas.openxmlformats.org/drawingml/2006/main">
              <a:graphicData uri="http://schemas.openxmlformats.org/drawingml/2006/picture">
                <pic:pic xmlns:pic="http://schemas.openxmlformats.org/drawingml/2006/picture">
                  <pic:nvPicPr>
                    <pic:cNvPr id="9" name="Generated"/>
                    <pic:cNvPicPr/>
                  </pic:nvPicPr>
                  <pic:blipFill>
                    <a:blip r:embed="rId16"/>
                    <a:stretch>
                      <a:fillRect/>
                    </a:stretch>
                  </pic:blipFill>
                  <pic:spPr>
                    <a:xfrm>
                      <a:off x="0" y="0"/>
                      <a:ext cx="3180080" cy="3174596"/>
                    </a:xfrm>
                    <a:prstGeom prst="rect">
                      <a:avLst/>
                    </a:prstGeom>
                  </pic:spPr>
                </pic:pic>
              </a:graphicData>
            </a:graphic>
          </wp:inline>
        </w:drawing>
      </w:r>
    </w:p>
    <w:p w14:paraId="3CDC7805" w14:textId="3B8F243C" w:rsidR="00FD043B" w:rsidRDefault="002C5FA5" w:rsidP="002C5FA5">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7</w:t>
      </w:r>
      <w:r>
        <w:fldChar w:fldCharType="end"/>
      </w:r>
      <w:r w:rsidRPr="00844553">
        <w:rPr>
          <w:rFonts w:hint="eastAsia"/>
        </w:rPr>
        <w:t>抗金属标签</w:t>
      </w:r>
    </w:p>
    <w:p w14:paraId="70F53566" w14:textId="77777777" w:rsidR="00FD043B" w:rsidRDefault="006D5B46" w:rsidP="006D5B46">
      <w:pPr>
        <w:pStyle w:val="3"/>
      </w:pPr>
      <w:bookmarkStart w:id="98" w:name="_Toc69496048"/>
      <w:r>
        <w:rPr>
          <w:rFonts w:hint="eastAsia"/>
        </w:rPr>
        <w:t>3</w:t>
      </w:r>
      <w:r>
        <w:t xml:space="preserve">.1.2 </w:t>
      </w:r>
      <w:r w:rsidR="00573815">
        <w:t>设备分类、分级管理</w:t>
      </w:r>
      <w:bookmarkEnd w:id="98"/>
    </w:p>
    <w:p w14:paraId="0A0E853E" w14:textId="77777777" w:rsidR="00FD043B" w:rsidRDefault="00573815" w:rsidP="004543CB">
      <w:pPr>
        <w:spacing w:before="120" w:after="120"/>
        <w:ind w:firstLine="480"/>
      </w:pPr>
      <w:r>
        <w:t>根据对相关企业的需求分析结果，企业中需要管理的设备大致可以分为以下三类或三种等级。等级从低至高依次为：</w:t>
      </w:r>
      <w:r>
        <w:rPr>
          <w:b/>
        </w:rPr>
        <w:t>常规设备</w:t>
      </w:r>
      <w:r>
        <w:t>，</w:t>
      </w:r>
      <w:r>
        <w:rPr>
          <w:b/>
        </w:rPr>
        <w:t>重要设备</w:t>
      </w:r>
      <w:r>
        <w:t>，</w:t>
      </w:r>
      <w:r>
        <w:rPr>
          <w:b/>
        </w:rPr>
        <w:t>保密设备</w:t>
      </w:r>
      <w:r>
        <w:t>。针对三种不同等级的设备，系统在检测到相关设备被带出时会采取不同的放行策略，不同设备在进行借出时的相关限制条件也有所差异。力求对设备做到全面、合理的管理。</w:t>
      </w:r>
    </w:p>
    <w:p w14:paraId="6A1A4050" w14:textId="77777777" w:rsidR="00FD043B" w:rsidRPr="002065EE" w:rsidRDefault="004543CB" w:rsidP="002065EE">
      <w:pPr>
        <w:pStyle w:val="3"/>
      </w:pPr>
      <w:bookmarkStart w:id="99" w:name="_Toc69496049"/>
      <w:r>
        <w:rPr>
          <w:rFonts w:hint="eastAsia"/>
        </w:rPr>
        <w:t>3</w:t>
      </w:r>
      <w:r>
        <w:t xml:space="preserve">.1.3 </w:t>
      </w:r>
      <w:r w:rsidR="00573815">
        <w:t>各类设备借还、带出策略定制化</w:t>
      </w:r>
      <w:bookmarkEnd w:id="99"/>
    </w:p>
    <w:p w14:paraId="0C221E06" w14:textId="391611BB" w:rsidR="007944E0" w:rsidRDefault="007944E0" w:rsidP="007944E0">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9360D">
        <w:rPr>
          <w:noProof/>
        </w:rPr>
        <w:t>1</w:t>
      </w:r>
      <w:r>
        <w:fldChar w:fldCharType="end"/>
      </w:r>
      <w:r>
        <w:rPr>
          <w:rFonts w:hint="eastAsia"/>
        </w:rPr>
        <w:t>各类设备借还、带出定制化策略</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538"/>
        <w:gridCol w:w="2382"/>
        <w:gridCol w:w="2394"/>
        <w:gridCol w:w="2336"/>
      </w:tblGrid>
      <w:tr w:rsidR="00FD043B" w14:paraId="37B1A0F9" w14:textId="77777777" w:rsidTr="007944E0">
        <w:trPr>
          <w:trHeight w:val="500"/>
          <w:jc w:val="center"/>
        </w:trPr>
        <w:tc>
          <w:tcPr>
            <w:tcW w:w="1538" w:type="dxa"/>
            <w:vAlign w:val="center"/>
          </w:tcPr>
          <w:p w14:paraId="13E6814F" w14:textId="77777777" w:rsidR="00FD043B" w:rsidRDefault="00FD043B" w:rsidP="00231B7E">
            <w:pPr>
              <w:spacing w:before="120" w:after="120"/>
              <w:ind w:firstLineChars="0" w:firstLine="0"/>
              <w:jc w:val="center"/>
            </w:pPr>
          </w:p>
        </w:tc>
        <w:tc>
          <w:tcPr>
            <w:tcW w:w="2382" w:type="dxa"/>
            <w:vAlign w:val="center"/>
          </w:tcPr>
          <w:p w14:paraId="0CFB5EDD" w14:textId="77777777" w:rsidR="00FD043B" w:rsidRPr="007944E0" w:rsidRDefault="00573815" w:rsidP="00231B7E">
            <w:pPr>
              <w:spacing w:before="120" w:after="120"/>
              <w:ind w:firstLineChars="0" w:firstLine="0"/>
              <w:jc w:val="center"/>
              <w:rPr>
                <w:b/>
              </w:rPr>
            </w:pPr>
            <w:r w:rsidRPr="007944E0">
              <w:rPr>
                <w:rFonts w:cs="Times New Roman"/>
                <w:b/>
                <w:sz w:val="22"/>
              </w:rPr>
              <w:t>常规设备</w:t>
            </w:r>
          </w:p>
        </w:tc>
        <w:tc>
          <w:tcPr>
            <w:tcW w:w="2394" w:type="dxa"/>
            <w:vAlign w:val="center"/>
          </w:tcPr>
          <w:p w14:paraId="2272E960" w14:textId="77777777" w:rsidR="00FD043B" w:rsidRPr="007944E0" w:rsidRDefault="00573815" w:rsidP="00231B7E">
            <w:pPr>
              <w:spacing w:before="120" w:after="120"/>
              <w:ind w:firstLineChars="0" w:firstLine="0"/>
              <w:jc w:val="center"/>
              <w:rPr>
                <w:b/>
              </w:rPr>
            </w:pPr>
            <w:r w:rsidRPr="007944E0">
              <w:rPr>
                <w:rFonts w:cs="Times New Roman"/>
                <w:b/>
                <w:sz w:val="22"/>
              </w:rPr>
              <w:t>重要设备</w:t>
            </w:r>
          </w:p>
        </w:tc>
        <w:tc>
          <w:tcPr>
            <w:tcW w:w="2336" w:type="dxa"/>
            <w:vAlign w:val="center"/>
          </w:tcPr>
          <w:p w14:paraId="2D6FDE58" w14:textId="77777777" w:rsidR="00FD043B" w:rsidRPr="007944E0" w:rsidRDefault="00573815" w:rsidP="00231B7E">
            <w:pPr>
              <w:spacing w:before="120" w:after="120"/>
              <w:ind w:firstLineChars="0" w:firstLine="0"/>
              <w:jc w:val="center"/>
              <w:rPr>
                <w:b/>
              </w:rPr>
            </w:pPr>
            <w:r w:rsidRPr="007944E0">
              <w:rPr>
                <w:rFonts w:cs="Times New Roman"/>
                <w:b/>
                <w:sz w:val="22"/>
              </w:rPr>
              <w:t>保密设备</w:t>
            </w:r>
          </w:p>
        </w:tc>
      </w:tr>
      <w:tr w:rsidR="00FD043B" w14:paraId="7891FC2A" w14:textId="77777777" w:rsidTr="007944E0">
        <w:trPr>
          <w:trHeight w:val="500"/>
          <w:jc w:val="center"/>
        </w:trPr>
        <w:tc>
          <w:tcPr>
            <w:tcW w:w="1538" w:type="dxa"/>
            <w:vAlign w:val="center"/>
          </w:tcPr>
          <w:p w14:paraId="3479437B" w14:textId="77777777" w:rsidR="00FD043B" w:rsidRPr="007944E0" w:rsidRDefault="00573815" w:rsidP="00231B7E">
            <w:pPr>
              <w:spacing w:before="120" w:after="120"/>
              <w:ind w:firstLineChars="0" w:firstLine="0"/>
              <w:jc w:val="center"/>
              <w:rPr>
                <w:b/>
              </w:rPr>
            </w:pPr>
            <w:r w:rsidRPr="007944E0">
              <w:rPr>
                <w:rFonts w:cs="Times New Roman"/>
                <w:b/>
                <w:sz w:val="22"/>
              </w:rPr>
              <w:t>借用限制</w:t>
            </w:r>
          </w:p>
        </w:tc>
        <w:tc>
          <w:tcPr>
            <w:tcW w:w="2382" w:type="dxa"/>
            <w:vAlign w:val="center"/>
          </w:tcPr>
          <w:p w14:paraId="2B1E830D" w14:textId="77777777" w:rsidR="00FD043B" w:rsidRDefault="00573815" w:rsidP="00231B7E">
            <w:pPr>
              <w:spacing w:before="120" w:after="120"/>
              <w:ind w:firstLineChars="0" w:firstLine="0"/>
              <w:jc w:val="center"/>
            </w:pPr>
            <w:r>
              <w:rPr>
                <w:rFonts w:cs="Times New Roman"/>
                <w:b/>
                <w:sz w:val="22"/>
              </w:rPr>
              <w:t>×</w:t>
            </w:r>
          </w:p>
        </w:tc>
        <w:tc>
          <w:tcPr>
            <w:tcW w:w="2394" w:type="dxa"/>
            <w:vAlign w:val="center"/>
          </w:tcPr>
          <w:p w14:paraId="4C965A7F" w14:textId="77777777" w:rsidR="00FD043B" w:rsidRDefault="00573815" w:rsidP="00231B7E">
            <w:pPr>
              <w:spacing w:before="120" w:after="120"/>
              <w:ind w:firstLineChars="0" w:firstLine="0"/>
              <w:jc w:val="center"/>
            </w:pPr>
            <w:r>
              <w:rPr>
                <w:rFonts w:cs="Times New Roman"/>
                <w:b/>
                <w:sz w:val="22"/>
              </w:rPr>
              <w:t>×</w:t>
            </w:r>
          </w:p>
        </w:tc>
        <w:tc>
          <w:tcPr>
            <w:tcW w:w="2336" w:type="dxa"/>
            <w:vAlign w:val="center"/>
          </w:tcPr>
          <w:p w14:paraId="3F1A8CA2" w14:textId="77777777" w:rsidR="00FD043B" w:rsidRDefault="00573815" w:rsidP="00231B7E">
            <w:pPr>
              <w:spacing w:before="120" w:after="120"/>
              <w:ind w:firstLineChars="0" w:firstLine="0"/>
              <w:jc w:val="center"/>
            </w:pPr>
            <w:r>
              <w:rPr>
                <w:rFonts w:cs="Times New Roman"/>
                <w:b/>
                <w:sz w:val="22"/>
              </w:rPr>
              <w:t>√</w:t>
            </w:r>
          </w:p>
        </w:tc>
      </w:tr>
      <w:tr w:rsidR="00FD043B" w14:paraId="6BE35CB9" w14:textId="77777777" w:rsidTr="007944E0">
        <w:trPr>
          <w:trHeight w:val="500"/>
          <w:jc w:val="center"/>
        </w:trPr>
        <w:tc>
          <w:tcPr>
            <w:tcW w:w="1538" w:type="dxa"/>
            <w:vAlign w:val="center"/>
          </w:tcPr>
          <w:p w14:paraId="1383C4E2" w14:textId="77777777" w:rsidR="00FD043B" w:rsidRPr="007944E0" w:rsidRDefault="00573815" w:rsidP="00231B7E">
            <w:pPr>
              <w:spacing w:before="120" w:after="120"/>
              <w:ind w:firstLineChars="0" w:firstLine="0"/>
              <w:jc w:val="center"/>
              <w:rPr>
                <w:b/>
              </w:rPr>
            </w:pPr>
            <w:r w:rsidRPr="007944E0">
              <w:rPr>
                <w:rFonts w:cs="Times New Roman"/>
                <w:b/>
                <w:sz w:val="22"/>
              </w:rPr>
              <w:t>可私下流通</w:t>
            </w:r>
          </w:p>
        </w:tc>
        <w:tc>
          <w:tcPr>
            <w:tcW w:w="2382" w:type="dxa"/>
            <w:vAlign w:val="center"/>
          </w:tcPr>
          <w:p w14:paraId="4124BBB0" w14:textId="77777777" w:rsidR="00FD043B" w:rsidRDefault="00573815" w:rsidP="00231B7E">
            <w:pPr>
              <w:spacing w:before="120" w:after="120"/>
              <w:ind w:firstLineChars="0" w:firstLine="0"/>
              <w:jc w:val="center"/>
            </w:pPr>
            <w:r>
              <w:rPr>
                <w:rFonts w:cs="Times New Roman"/>
                <w:b/>
                <w:sz w:val="22"/>
              </w:rPr>
              <w:t>√</w:t>
            </w:r>
          </w:p>
        </w:tc>
        <w:tc>
          <w:tcPr>
            <w:tcW w:w="2394" w:type="dxa"/>
            <w:vAlign w:val="center"/>
          </w:tcPr>
          <w:p w14:paraId="39412182" w14:textId="77777777" w:rsidR="00FD043B" w:rsidRDefault="00573815" w:rsidP="00231B7E">
            <w:pPr>
              <w:spacing w:before="120" w:after="120"/>
              <w:ind w:firstLineChars="0" w:firstLine="0"/>
              <w:jc w:val="center"/>
            </w:pPr>
            <w:r>
              <w:rPr>
                <w:rFonts w:cs="Times New Roman"/>
                <w:b/>
                <w:sz w:val="22"/>
              </w:rPr>
              <w:t>√</w:t>
            </w:r>
          </w:p>
        </w:tc>
        <w:tc>
          <w:tcPr>
            <w:tcW w:w="2336" w:type="dxa"/>
            <w:vAlign w:val="center"/>
          </w:tcPr>
          <w:p w14:paraId="12AF5883" w14:textId="77777777" w:rsidR="00FD043B" w:rsidRDefault="00573815" w:rsidP="00231B7E">
            <w:pPr>
              <w:spacing w:before="120" w:after="120"/>
              <w:ind w:firstLineChars="0" w:firstLine="0"/>
              <w:jc w:val="center"/>
            </w:pPr>
            <w:r>
              <w:rPr>
                <w:rFonts w:cs="Times New Roman"/>
                <w:b/>
                <w:sz w:val="22"/>
              </w:rPr>
              <w:t>×</w:t>
            </w:r>
          </w:p>
        </w:tc>
      </w:tr>
      <w:tr w:rsidR="00FD043B" w14:paraId="7CB9B963" w14:textId="77777777" w:rsidTr="007944E0">
        <w:trPr>
          <w:trHeight w:val="500"/>
          <w:jc w:val="center"/>
        </w:trPr>
        <w:tc>
          <w:tcPr>
            <w:tcW w:w="1538" w:type="dxa"/>
            <w:vAlign w:val="center"/>
          </w:tcPr>
          <w:p w14:paraId="0C691BD2" w14:textId="77777777" w:rsidR="00FD043B" w:rsidRPr="007944E0" w:rsidRDefault="00573815" w:rsidP="00231B7E">
            <w:pPr>
              <w:spacing w:before="120" w:after="120"/>
              <w:ind w:firstLineChars="0" w:firstLine="0"/>
              <w:jc w:val="center"/>
              <w:rPr>
                <w:b/>
              </w:rPr>
            </w:pPr>
            <w:r w:rsidRPr="007944E0">
              <w:rPr>
                <w:rFonts w:cs="Times New Roman"/>
                <w:b/>
                <w:sz w:val="22"/>
              </w:rPr>
              <w:t>可带出公司</w:t>
            </w:r>
          </w:p>
        </w:tc>
        <w:tc>
          <w:tcPr>
            <w:tcW w:w="2382" w:type="dxa"/>
            <w:vAlign w:val="center"/>
          </w:tcPr>
          <w:p w14:paraId="375D0F72" w14:textId="77777777" w:rsidR="00FD043B" w:rsidRDefault="00573815" w:rsidP="00231B7E">
            <w:pPr>
              <w:spacing w:before="120" w:after="120"/>
              <w:ind w:firstLineChars="0" w:firstLine="0"/>
              <w:jc w:val="center"/>
            </w:pPr>
            <w:r>
              <w:rPr>
                <w:rFonts w:cs="Times New Roman"/>
                <w:b/>
                <w:sz w:val="22"/>
              </w:rPr>
              <w:t>√</w:t>
            </w:r>
          </w:p>
        </w:tc>
        <w:tc>
          <w:tcPr>
            <w:tcW w:w="2394" w:type="dxa"/>
            <w:vAlign w:val="center"/>
          </w:tcPr>
          <w:p w14:paraId="08265F2F" w14:textId="77777777" w:rsidR="00FD043B" w:rsidRDefault="00573815" w:rsidP="00231B7E">
            <w:pPr>
              <w:spacing w:before="120" w:after="120"/>
              <w:ind w:firstLineChars="0" w:firstLine="0"/>
              <w:jc w:val="center"/>
            </w:pPr>
            <w:r>
              <w:rPr>
                <w:rFonts w:cs="Times New Roman"/>
                <w:b/>
                <w:sz w:val="22"/>
              </w:rPr>
              <w:t>×</w:t>
            </w:r>
          </w:p>
        </w:tc>
        <w:tc>
          <w:tcPr>
            <w:tcW w:w="2336" w:type="dxa"/>
            <w:vAlign w:val="center"/>
          </w:tcPr>
          <w:p w14:paraId="431E4E96" w14:textId="77777777" w:rsidR="00FD043B" w:rsidRDefault="00573815" w:rsidP="00231B7E">
            <w:pPr>
              <w:spacing w:before="120" w:after="120"/>
              <w:ind w:firstLineChars="0" w:firstLine="0"/>
              <w:jc w:val="center"/>
            </w:pPr>
            <w:r>
              <w:rPr>
                <w:rFonts w:cs="Times New Roman"/>
                <w:b/>
                <w:sz w:val="22"/>
              </w:rPr>
              <w:t>×</w:t>
            </w:r>
          </w:p>
        </w:tc>
      </w:tr>
    </w:tbl>
    <w:p w14:paraId="7C0A168E" w14:textId="77777777" w:rsidR="007944E0" w:rsidRDefault="00573815" w:rsidP="008568B4">
      <w:pPr>
        <w:pStyle w:val="a3"/>
        <w:numPr>
          <w:ilvl w:val="0"/>
          <w:numId w:val="3"/>
        </w:numPr>
        <w:spacing w:before="120" w:after="120"/>
      </w:pPr>
      <w:r>
        <w:rPr>
          <w:b/>
        </w:rPr>
        <w:t>常规设备</w:t>
      </w:r>
    </w:p>
    <w:p w14:paraId="2A102EB6" w14:textId="77777777" w:rsidR="00FD043B" w:rsidRDefault="00573815" w:rsidP="007944E0">
      <w:pPr>
        <w:spacing w:before="120" w:after="120"/>
        <w:ind w:firstLine="480"/>
      </w:pPr>
      <w:r>
        <w:t>主要指企业中的工具类设备，比如一些鼠标、键盘。系统对常规设备的借还没有限制；当该类设备被带出时，只要人脸核验通过，方可放行。当然，系统也会实时生成该设备的带出记录。该带出记录主要包含以下几点关键信息：设备</w:t>
      </w:r>
      <w:r>
        <w:t>ID</w:t>
      </w:r>
      <w:r>
        <w:t>、携带人</w:t>
      </w:r>
      <w:r>
        <w:t>ID</w:t>
      </w:r>
      <w:r>
        <w:t>、携带时间。该</w:t>
      </w:r>
      <w:r>
        <w:lastRenderedPageBreak/>
        <w:t>记录可用于后期的设备盘点及实时追踪。</w:t>
      </w:r>
    </w:p>
    <w:p w14:paraId="49DCCFF6" w14:textId="77777777" w:rsidR="007944E0" w:rsidRDefault="00573815" w:rsidP="008568B4">
      <w:pPr>
        <w:pStyle w:val="a3"/>
        <w:numPr>
          <w:ilvl w:val="0"/>
          <w:numId w:val="3"/>
        </w:numPr>
        <w:spacing w:before="120" w:after="120"/>
      </w:pPr>
      <w:r>
        <w:rPr>
          <w:b/>
        </w:rPr>
        <w:t>重要设备</w:t>
      </w:r>
    </w:p>
    <w:p w14:paraId="3722F406" w14:textId="77777777" w:rsidR="00FD043B" w:rsidRDefault="00573815" w:rsidP="007944E0">
      <w:pPr>
        <w:spacing w:before="120" w:after="120"/>
        <w:ind w:firstLine="480"/>
      </w:pPr>
      <w:r>
        <w:t>主要指具有一定保密性质，但保密程度不高的仅用于开发设备，比如</w:t>
      </w:r>
      <w:proofErr w:type="gramStart"/>
      <w:r>
        <w:t>某合作</w:t>
      </w:r>
      <w:proofErr w:type="gramEnd"/>
      <w:r>
        <w:t>企业提供的工程样机。系统对重要设备的借还行为采取和常规设备同样的策略，但对该类设备的带出采取了相关的拒绝策略。一旦该类设备被检测到被带出。系统会自动触发报警机制，即开启警报系统，提示安保人员对相关设备进行核验。同时，系统也会生成该设备的报警记录。该报警记录主要包含以下几点信息：设备</w:t>
      </w:r>
      <w:r>
        <w:t>ID</w:t>
      </w:r>
      <w:r>
        <w:t>、携带人照片、报警时间、报警级别。</w:t>
      </w:r>
    </w:p>
    <w:p w14:paraId="52F853FC" w14:textId="77777777" w:rsidR="007944E0" w:rsidRDefault="00573815" w:rsidP="008568B4">
      <w:pPr>
        <w:pStyle w:val="a3"/>
        <w:numPr>
          <w:ilvl w:val="0"/>
          <w:numId w:val="3"/>
        </w:numPr>
        <w:spacing w:before="120" w:after="120"/>
      </w:pPr>
      <w:r>
        <w:rPr>
          <w:b/>
        </w:rPr>
        <w:t>保密设备</w:t>
      </w:r>
    </w:p>
    <w:p w14:paraId="1BBAC12B" w14:textId="77777777" w:rsidR="00FD043B" w:rsidRDefault="00573815" w:rsidP="007944E0">
      <w:pPr>
        <w:spacing w:before="120" w:after="120"/>
        <w:ind w:firstLine="480"/>
      </w:pPr>
      <w:r>
        <w:t>主要指公司研发的、需要保护其知识产权的等绝密设备，比如企业研发的带有特定功能的未加密保护摄像头样机。系统对保密设备不仅采取了带出拒绝策略，还对该类设备做出了借还限制。与重要设备相同，一旦检测到设备被带出，便会触发报警机制，提示安保人员进行核验，同时也会生成与重要设备类似的报警记录，不同之处在于，这里的报警级别更高。在针对该类设备的借还机制中，系统也做出了相关限制，即保密设备的借还工作必须由仓储管理人员完成，不允许该类设备在公司内部私自流通、转借。若该类设备出现相关安全问题，可直接追究借用人的责任。</w:t>
      </w:r>
    </w:p>
    <w:p w14:paraId="66914132" w14:textId="77777777" w:rsidR="00FD043B" w:rsidRDefault="0002428E" w:rsidP="0002428E">
      <w:pPr>
        <w:pStyle w:val="2"/>
      </w:pPr>
      <w:bookmarkStart w:id="100" w:name="_Toc69496050"/>
      <w:r>
        <w:rPr>
          <w:rFonts w:hint="eastAsia"/>
        </w:rPr>
        <w:t>3</w:t>
      </w:r>
      <w:r>
        <w:t xml:space="preserve">.2 </w:t>
      </w:r>
      <w:r w:rsidR="00573815">
        <w:t>监控侧</w:t>
      </w:r>
      <w:bookmarkEnd w:id="100"/>
    </w:p>
    <w:p w14:paraId="6D7F0C4E" w14:textId="77777777" w:rsidR="00924B19" w:rsidRDefault="00573815" w:rsidP="00924B19">
      <w:pPr>
        <w:keepNext/>
        <w:spacing w:before="120" w:after="120" w:line="240" w:lineRule="auto"/>
        <w:ind w:firstLineChars="0" w:firstLine="0"/>
        <w:jc w:val="center"/>
      </w:pPr>
      <w:r>
        <w:rPr>
          <w:rFonts w:cs="Times New Roman"/>
          <w:noProof/>
          <w:sz w:val="22"/>
        </w:rPr>
        <w:drawing>
          <wp:inline distT="0" distB="0" distL="0" distR="0" wp14:anchorId="7AFB4D52" wp14:editId="15D23B20">
            <wp:extent cx="2440391" cy="2286000"/>
            <wp:effectExtent l="0" t="0" r="0" b="0"/>
            <wp:docPr id="10" name="Picture 10" descr="Generated"/>
            <wp:cNvGraphicFramePr/>
            <a:graphic xmlns:a="http://schemas.openxmlformats.org/drawingml/2006/main">
              <a:graphicData uri="http://schemas.openxmlformats.org/drawingml/2006/picture">
                <pic:pic xmlns:pic="http://schemas.openxmlformats.org/drawingml/2006/picture">
                  <pic:nvPicPr>
                    <pic:cNvPr id="10" name="Generated"/>
                    <pic:cNvPicPr/>
                  </pic:nvPicPr>
                  <pic:blipFill rotWithShape="1">
                    <a:blip r:embed="rId17"/>
                    <a:srcRect l="8793" t="7076" r="6725" b="7449"/>
                    <a:stretch/>
                  </pic:blipFill>
                  <pic:spPr bwMode="auto">
                    <a:xfrm>
                      <a:off x="0" y="0"/>
                      <a:ext cx="2487912" cy="2330514"/>
                    </a:xfrm>
                    <a:prstGeom prst="rect">
                      <a:avLst/>
                    </a:prstGeom>
                    <a:ln>
                      <a:noFill/>
                    </a:ln>
                    <a:extLst>
                      <a:ext uri="{53640926-AAD7-44D8-BBD7-CCE9431645EC}">
                        <a14:shadowObscured xmlns:a14="http://schemas.microsoft.com/office/drawing/2010/main"/>
                      </a:ext>
                    </a:extLst>
                  </pic:spPr>
                </pic:pic>
              </a:graphicData>
            </a:graphic>
          </wp:inline>
        </w:drawing>
      </w:r>
    </w:p>
    <w:p w14:paraId="3E07F0D1" w14:textId="2E35A4F1" w:rsidR="00FD043B" w:rsidRPr="00924B19" w:rsidRDefault="00924B19" w:rsidP="00924B19">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8</w:t>
      </w:r>
      <w:r>
        <w:fldChar w:fldCharType="end"/>
      </w:r>
      <w:r w:rsidRPr="007A110C">
        <w:rPr>
          <w:rFonts w:hint="eastAsia"/>
        </w:rPr>
        <w:t>布控示意图</w:t>
      </w:r>
    </w:p>
    <w:p w14:paraId="51AE4BBB" w14:textId="77777777" w:rsidR="00FD043B" w:rsidRDefault="002608B3" w:rsidP="002608B3">
      <w:pPr>
        <w:pStyle w:val="3"/>
      </w:pPr>
      <w:bookmarkStart w:id="101" w:name="_Toc69496051"/>
      <w:r>
        <w:rPr>
          <w:rFonts w:hint="eastAsia"/>
        </w:rPr>
        <w:lastRenderedPageBreak/>
        <w:t>3</w:t>
      </w:r>
      <w:r>
        <w:t xml:space="preserve">.2.1 </w:t>
      </w:r>
      <w:r w:rsidR="00573815">
        <w:t>超高频</w:t>
      </w:r>
      <w:r w:rsidR="00573815">
        <w:t>RFID</w:t>
      </w:r>
      <w:r w:rsidR="00573815">
        <w:t>探测器高效监控设备状态</w:t>
      </w:r>
      <w:bookmarkEnd w:id="101"/>
    </w:p>
    <w:p w14:paraId="269C1B8D" w14:textId="77777777" w:rsidR="00DC6E78" w:rsidRDefault="00573815" w:rsidP="00DC6E78">
      <w:pPr>
        <w:keepNext/>
        <w:spacing w:before="120" w:after="120" w:line="240" w:lineRule="auto"/>
        <w:ind w:firstLineChars="90" w:firstLine="198"/>
        <w:jc w:val="center"/>
      </w:pPr>
      <w:r>
        <w:rPr>
          <w:rFonts w:cs="Times New Roman"/>
          <w:noProof/>
          <w:sz w:val="22"/>
        </w:rPr>
        <w:drawing>
          <wp:inline distT="0" distB="0" distL="0" distR="0" wp14:anchorId="3D3309AD" wp14:editId="6A06FD86">
            <wp:extent cx="3780664" cy="3476625"/>
            <wp:effectExtent l="0" t="0" r="0" b="0"/>
            <wp:docPr id="11" name="Picture 11" descr="Generated"/>
            <wp:cNvGraphicFramePr/>
            <a:graphic xmlns:a="http://schemas.openxmlformats.org/drawingml/2006/main">
              <a:graphicData uri="http://schemas.openxmlformats.org/drawingml/2006/picture">
                <pic:pic xmlns:pic="http://schemas.openxmlformats.org/drawingml/2006/picture">
                  <pic:nvPicPr>
                    <pic:cNvPr id="11" name="Generated"/>
                    <pic:cNvPicPr/>
                  </pic:nvPicPr>
                  <pic:blipFill rotWithShape="1">
                    <a:blip r:embed="rId18"/>
                    <a:srcRect l="1379"/>
                    <a:stretch/>
                  </pic:blipFill>
                  <pic:spPr bwMode="auto">
                    <a:xfrm>
                      <a:off x="0" y="0"/>
                      <a:ext cx="3852732" cy="3542897"/>
                    </a:xfrm>
                    <a:prstGeom prst="rect">
                      <a:avLst/>
                    </a:prstGeom>
                    <a:ln>
                      <a:noFill/>
                    </a:ln>
                    <a:extLst>
                      <a:ext uri="{53640926-AAD7-44D8-BBD7-CCE9431645EC}">
                        <a14:shadowObscured xmlns:a14="http://schemas.microsoft.com/office/drawing/2010/main"/>
                      </a:ext>
                    </a:extLst>
                  </pic:spPr>
                </pic:pic>
              </a:graphicData>
            </a:graphic>
          </wp:inline>
        </w:drawing>
      </w:r>
    </w:p>
    <w:p w14:paraId="4DD9C929" w14:textId="02EEFC56" w:rsidR="00FD043B" w:rsidRDefault="00DC6E78" w:rsidP="00D6053F">
      <w:pPr>
        <w:pStyle w:val="a4"/>
        <w:spacing w:after="240"/>
      </w:pPr>
      <w:bookmarkStart w:id="102" w:name="_Toc694960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9</w:t>
      </w:r>
      <w:r>
        <w:fldChar w:fldCharType="end"/>
      </w:r>
      <w:r>
        <w:t xml:space="preserve"> </w:t>
      </w:r>
      <w:r w:rsidRPr="00C409C2">
        <w:t>RFID</w:t>
      </w:r>
      <w:r w:rsidRPr="00C409C2">
        <w:t>探测设备安装示意</w:t>
      </w:r>
      <w:r>
        <w:rPr>
          <w:rFonts w:hint="eastAsia"/>
        </w:rPr>
        <w:t>图</w:t>
      </w:r>
      <w:bookmarkEnd w:id="102"/>
    </w:p>
    <w:p w14:paraId="37071B0A" w14:textId="77777777" w:rsidR="00FD043B" w:rsidRDefault="00573815" w:rsidP="00541F55">
      <w:pPr>
        <w:spacing w:before="120" w:after="120"/>
        <w:ind w:firstLine="480"/>
      </w:pPr>
      <w:r>
        <w:t>如上图所示，该系统假设公司有统一的入口道闸和出口道闸，这里的相关设备安装的位置为公司的出口道闸处，每一个道闸口都安装有上图所示的</w:t>
      </w:r>
      <w:r>
        <w:t>RFID</w:t>
      </w:r>
      <w:r>
        <w:t>探测器及摄像头。实现对出入设备的全方位检测，避免相关设备被带出公司造成不必要的损失。</w:t>
      </w:r>
    </w:p>
    <w:p w14:paraId="26A50CC0" w14:textId="77777777" w:rsidR="00541F55" w:rsidRDefault="00573815" w:rsidP="00541F55">
      <w:pPr>
        <w:keepNext/>
        <w:spacing w:before="120" w:after="120" w:line="240" w:lineRule="auto"/>
        <w:ind w:firstLineChars="0" w:firstLine="0"/>
        <w:jc w:val="center"/>
      </w:pPr>
      <w:r>
        <w:rPr>
          <w:rFonts w:cs="Times New Roman"/>
          <w:noProof/>
          <w:sz w:val="22"/>
        </w:rPr>
        <w:drawing>
          <wp:inline distT="0" distB="0" distL="0" distR="0" wp14:anchorId="2938E90E" wp14:editId="07517CBB">
            <wp:extent cx="2581275" cy="2463944"/>
            <wp:effectExtent l="0" t="0" r="0" b="0"/>
            <wp:docPr id="12" name="Picture 12" descr="Generated"/>
            <wp:cNvGraphicFramePr/>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19"/>
                    <a:stretch>
                      <a:fillRect/>
                    </a:stretch>
                  </pic:blipFill>
                  <pic:spPr>
                    <a:xfrm>
                      <a:off x="0" y="0"/>
                      <a:ext cx="2595453" cy="2477478"/>
                    </a:xfrm>
                    <a:prstGeom prst="rect">
                      <a:avLst/>
                    </a:prstGeom>
                  </pic:spPr>
                </pic:pic>
              </a:graphicData>
            </a:graphic>
          </wp:inline>
        </w:drawing>
      </w:r>
    </w:p>
    <w:p w14:paraId="24E6EB7B" w14:textId="6BCF735A" w:rsidR="00FD043B" w:rsidRPr="00541F55" w:rsidRDefault="00541F55" w:rsidP="00541F55">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10</w:t>
      </w:r>
      <w:r>
        <w:fldChar w:fldCharType="end"/>
      </w:r>
      <w:r w:rsidRPr="004A49D3">
        <w:rPr>
          <w:rFonts w:hint="eastAsia"/>
        </w:rPr>
        <w:t>超高频</w:t>
      </w:r>
      <w:r w:rsidRPr="004A49D3">
        <w:t>RFID</w:t>
      </w:r>
      <w:r w:rsidRPr="004A49D3">
        <w:t>探测器</w:t>
      </w:r>
    </w:p>
    <w:p w14:paraId="49E49D55" w14:textId="77777777" w:rsidR="00FD043B" w:rsidRDefault="00573815" w:rsidP="00541F55">
      <w:pPr>
        <w:spacing w:before="120" w:after="120"/>
        <w:ind w:firstLine="480"/>
      </w:pPr>
      <w:r>
        <w:t>RFID</w:t>
      </w:r>
      <w:r>
        <w:t>为射频识别技术，其原理为阅读器与标签之间进行非接触式的数据通信，达到</w:t>
      </w:r>
      <w:r>
        <w:lastRenderedPageBreak/>
        <w:t>识别目标的目的。该系统使用超高频</w:t>
      </w:r>
      <w:r>
        <w:t>RFID</w:t>
      </w:r>
      <w:r>
        <w:t>技术，即</w:t>
      </w:r>
      <w:r>
        <w:t>UFD</w:t>
      </w:r>
      <w:r>
        <w:t>，射频频率在</w:t>
      </w:r>
      <w:r>
        <w:t>850MHz-950MHz</w:t>
      </w:r>
      <w:r>
        <w:t>之间，一般使用</w:t>
      </w:r>
      <w:r>
        <w:t>920MHz</w:t>
      </w:r>
      <w:r>
        <w:t>左右的频率波段进行探测，确保频段唯一。该系统在设备录入的时候给每一个设备分配一个唯一</w:t>
      </w:r>
      <w:r>
        <w:t>RFID</w:t>
      </w:r>
      <w:r>
        <w:t>标签，标签内部包含可编程的</w:t>
      </w:r>
      <w:r>
        <w:t>ID</w:t>
      </w:r>
      <w:r>
        <w:t>序列号。将</w:t>
      </w:r>
      <w:r>
        <w:t>ID</w:t>
      </w:r>
      <w:r>
        <w:t>序列</w:t>
      </w:r>
      <w:proofErr w:type="gramStart"/>
      <w:r>
        <w:t>号设置</w:t>
      </w:r>
      <w:proofErr w:type="gramEnd"/>
      <w:r>
        <w:t>为唯一后，带有此标签的设备进出道闸时会被</w:t>
      </w:r>
      <w:r>
        <w:t>RFID</w:t>
      </w:r>
      <w:r>
        <w:t>探测器所扫描识别，获取</w:t>
      </w:r>
      <w:r>
        <w:t>ID</w:t>
      </w:r>
      <w:r>
        <w:t>号。</w:t>
      </w:r>
      <w:r>
        <w:t>RFID</w:t>
      </w:r>
      <w:r>
        <w:t>探测器的探测范围与探测器设置和探测天线的增益、天线朝向等有关，可以调整为道</w:t>
      </w:r>
      <w:proofErr w:type="gramStart"/>
      <w:r>
        <w:t>闸中心</w:t>
      </w:r>
      <w:proofErr w:type="gramEnd"/>
      <w:r>
        <w:t>距离</w:t>
      </w:r>
      <w:r>
        <w:t>1m</w:t>
      </w:r>
      <w:r>
        <w:t>内进行辐射式扫描读取。同时，</w:t>
      </w:r>
      <w:r>
        <w:t>RFID</w:t>
      </w:r>
      <w:r>
        <w:t>探测器实现了支持防冲撞的</w:t>
      </w:r>
      <w:proofErr w:type="gramStart"/>
      <w:r>
        <w:t>群读算法</w:t>
      </w:r>
      <w:proofErr w:type="gramEnd"/>
      <w:r>
        <w:t>，读取速度最大</w:t>
      </w:r>
      <w:r>
        <w:t>200</w:t>
      </w:r>
      <w:r>
        <w:t>枚标签每秒，一般设置为每秒扫描</w:t>
      </w:r>
      <w:r>
        <w:t>10</w:t>
      </w:r>
      <w:r>
        <w:t>至</w:t>
      </w:r>
      <w:r>
        <w:t>50</w:t>
      </w:r>
      <w:r>
        <w:t>次。</w:t>
      </w:r>
    </w:p>
    <w:p w14:paraId="6274A2F0" w14:textId="77777777" w:rsidR="00FD043B" w:rsidRDefault="00573815" w:rsidP="00541F55">
      <w:pPr>
        <w:spacing w:before="120" w:after="120"/>
        <w:ind w:firstLine="480"/>
      </w:pPr>
      <w:r>
        <w:t>此外，可供选择的</w:t>
      </w:r>
      <w:r>
        <w:t>RFID</w:t>
      </w:r>
      <w:r>
        <w:t>标签也有多种，有防撕毁标签、抗金属标签、耐高温标签、柔性标签、防水标签等，可根据具体设备实际需要进行标签选择。</w:t>
      </w:r>
    </w:p>
    <w:p w14:paraId="2F9BC1F5" w14:textId="77777777" w:rsidR="00FD043B" w:rsidRDefault="001A5B3D" w:rsidP="001A5B3D">
      <w:pPr>
        <w:pStyle w:val="3"/>
      </w:pPr>
      <w:bookmarkStart w:id="103" w:name="_Toc69496053"/>
      <w:r>
        <w:rPr>
          <w:rFonts w:hint="eastAsia"/>
        </w:rPr>
        <w:t>3</w:t>
      </w:r>
      <w:r>
        <w:t xml:space="preserve">.2.2 </w:t>
      </w:r>
      <w:r w:rsidR="00573815">
        <w:t>智能摄像头实时监控带出行为</w:t>
      </w:r>
      <w:bookmarkEnd w:id="103"/>
    </w:p>
    <w:p w14:paraId="056C95A5" w14:textId="77777777" w:rsidR="00A25CD0" w:rsidRDefault="00573815" w:rsidP="002A70A7">
      <w:pPr>
        <w:keepNext/>
        <w:spacing w:before="120" w:after="120" w:line="240" w:lineRule="auto"/>
        <w:ind w:firstLineChars="90" w:firstLine="198"/>
        <w:jc w:val="center"/>
      </w:pPr>
      <w:r>
        <w:rPr>
          <w:rFonts w:cs="Times New Roman"/>
          <w:noProof/>
          <w:sz w:val="22"/>
        </w:rPr>
        <w:drawing>
          <wp:inline distT="0" distB="0" distL="0" distR="0" wp14:anchorId="5C2ABFB7" wp14:editId="6F09A8A5">
            <wp:extent cx="4752975" cy="3818770"/>
            <wp:effectExtent l="0" t="0" r="0" b="0"/>
            <wp:docPr id="13" name="Picture 13" descr="Generated"/>
            <wp:cNvGraphicFramePr/>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20"/>
                    <a:stretch>
                      <a:fillRect/>
                    </a:stretch>
                  </pic:blipFill>
                  <pic:spPr>
                    <a:xfrm>
                      <a:off x="0" y="0"/>
                      <a:ext cx="4783316" cy="3843147"/>
                    </a:xfrm>
                    <a:prstGeom prst="rect">
                      <a:avLst/>
                    </a:prstGeom>
                  </pic:spPr>
                </pic:pic>
              </a:graphicData>
            </a:graphic>
          </wp:inline>
        </w:drawing>
      </w:r>
    </w:p>
    <w:p w14:paraId="31B592EA" w14:textId="156BC148" w:rsidR="00FD043B" w:rsidRPr="00A25CD0" w:rsidRDefault="00A25CD0" w:rsidP="00A25CD0">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11</w:t>
      </w:r>
      <w:r>
        <w:fldChar w:fldCharType="end"/>
      </w:r>
      <w:r w:rsidRPr="000F0E0F">
        <w:rPr>
          <w:rFonts w:hint="eastAsia"/>
        </w:rPr>
        <w:t>摄像头安装示意</w:t>
      </w:r>
    </w:p>
    <w:p w14:paraId="1DD1E8C9" w14:textId="77777777" w:rsidR="00FD043B" w:rsidRDefault="00573815" w:rsidP="005D21AA">
      <w:pPr>
        <w:spacing w:before="120" w:after="120"/>
        <w:ind w:firstLine="480"/>
      </w:pPr>
      <w:r>
        <w:t>该系统设计中，前文已经提到需要在相关地方安装摄像头，这里具体深入地阐述摄像头的安放细节。首先，此处摄像头与道口闸机为一体机，方便准确拍摄清晰、有效的人脸照片。其次，该类摄像头需为</w:t>
      </w:r>
      <w:r>
        <w:rPr>
          <w:b/>
        </w:rPr>
        <w:t>双目摄像头</w:t>
      </w:r>
      <w:r>
        <w:t>，一枚用于检测人流与实时动态显示，另一枚用于专门拍照。</w:t>
      </w:r>
    </w:p>
    <w:p w14:paraId="18DC2F54" w14:textId="77777777" w:rsidR="00CC2FF9" w:rsidRDefault="00CC2FF9" w:rsidP="00CC2FF9">
      <w:pPr>
        <w:keepNext/>
        <w:spacing w:before="120" w:after="120" w:line="240" w:lineRule="auto"/>
        <w:ind w:firstLineChars="0" w:firstLine="0"/>
        <w:jc w:val="center"/>
      </w:pPr>
      <w:r>
        <w:rPr>
          <w:rFonts w:eastAsia="宋体" w:cs="Times New Roman"/>
          <w:noProof/>
          <w:sz w:val="22"/>
        </w:rPr>
        <w:lastRenderedPageBreak/>
        <w:drawing>
          <wp:inline distT="0" distB="0" distL="0" distR="0" wp14:anchorId="6097A1A0" wp14:editId="34204F51">
            <wp:extent cx="3238500" cy="5980678"/>
            <wp:effectExtent l="0" t="0" r="0" b="0"/>
            <wp:docPr id="1"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21"/>
                    <a:srcRect l="11001" t="4433" r="9519" b="17216"/>
                    <a:stretch/>
                  </pic:blipFill>
                  <pic:spPr bwMode="auto">
                    <a:xfrm>
                      <a:off x="0" y="0"/>
                      <a:ext cx="3275270" cy="6048582"/>
                    </a:xfrm>
                    <a:prstGeom prst="rect">
                      <a:avLst/>
                    </a:prstGeom>
                    <a:ln>
                      <a:noFill/>
                    </a:ln>
                    <a:extLst>
                      <a:ext uri="{53640926-AAD7-44D8-BBD7-CCE9431645EC}">
                        <a14:shadowObscured xmlns:a14="http://schemas.microsoft.com/office/drawing/2010/main"/>
                      </a:ext>
                    </a:extLst>
                  </pic:spPr>
                </pic:pic>
              </a:graphicData>
            </a:graphic>
          </wp:inline>
        </w:drawing>
      </w:r>
    </w:p>
    <w:p w14:paraId="521067DB" w14:textId="34341E8E" w:rsidR="00FD043B" w:rsidRDefault="00CC2FF9" w:rsidP="00CC2FF9">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12</w:t>
      </w:r>
      <w:r>
        <w:fldChar w:fldCharType="end"/>
      </w:r>
      <w:r w:rsidRPr="000E4D0A">
        <w:rPr>
          <w:rFonts w:hint="eastAsia"/>
        </w:rPr>
        <w:t>门禁系统运行机制</w:t>
      </w:r>
    </w:p>
    <w:p w14:paraId="5A6D1B31" w14:textId="77777777" w:rsidR="00FD043B" w:rsidRDefault="00573815" w:rsidP="00CF7FE2">
      <w:pPr>
        <w:spacing w:before="120" w:after="120"/>
        <w:ind w:firstLine="480"/>
      </w:pPr>
      <w:r>
        <w:t>站在用电量和系统负荷的角度考虑，在该系统设计中，</w:t>
      </w:r>
      <w:proofErr w:type="gramStart"/>
      <w:r>
        <w:t>道闸处的</w:t>
      </w:r>
      <w:proofErr w:type="gramEnd"/>
      <w:r>
        <w:t>相关设备并不会一直处于高功率运行状态。如上图所示，当人流检测摄像头检测到人流时，将会触发</w:t>
      </w:r>
      <w:r>
        <w:t>RFID</w:t>
      </w:r>
      <w:r>
        <w:t>探测器的探测机制，扫描该行人是否有携带相关设备进出公司。若探测到有相关设备被带出，另一枚摄像头随即拍摄相关照片进行校验是否合法。实现对设备、人员的实时监控。</w:t>
      </w:r>
    </w:p>
    <w:p w14:paraId="26B91074" w14:textId="77777777" w:rsidR="00FD043B" w:rsidRDefault="00CF7FE2" w:rsidP="00CF7FE2">
      <w:pPr>
        <w:pStyle w:val="3"/>
      </w:pPr>
      <w:bookmarkStart w:id="104" w:name="_Toc69496054"/>
      <w:r>
        <w:rPr>
          <w:rFonts w:hint="eastAsia"/>
        </w:rPr>
        <w:lastRenderedPageBreak/>
        <w:t>3</w:t>
      </w:r>
      <w:r>
        <w:t xml:space="preserve">.2.3 </w:t>
      </w:r>
      <w:r w:rsidR="00573815">
        <w:t>生物认证机制确保操作真实合法性</w:t>
      </w:r>
      <w:bookmarkEnd w:id="104"/>
    </w:p>
    <w:p w14:paraId="24B8E9F7" w14:textId="77777777" w:rsidR="00E35563" w:rsidRDefault="00E35563" w:rsidP="00E35563">
      <w:pPr>
        <w:keepNext/>
        <w:spacing w:before="120" w:after="120" w:line="240" w:lineRule="auto"/>
        <w:ind w:firstLineChars="0" w:firstLine="0"/>
        <w:jc w:val="center"/>
      </w:pPr>
      <w:r>
        <w:rPr>
          <w:rFonts w:eastAsia="宋体" w:cs="Times New Roman"/>
          <w:noProof/>
          <w:sz w:val="22"/>
        </w:rPr>
        <w:drawing>
          <wp:inline distT="0" distB="0" distL="0" distR="0" wp14:anchorId="568FA83F" wp14:editId="60366036">
            <wp:extent cx="2857500" cy="2009212"/>
            <wp:effectExtent l="0" t="0" r="0" b="0"/>
            <wp:docPr id="25"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22"/>
                    <a:srcRect t="4224" b="5750"/>
                    <a:stretch/>
                  </pic:blipFill>
                  <pic:spPr bwMode="auto">
                    <a:xfrm>
                      <a:off x="0" y="0"/>
                      <a:ext cx="2886683" cy="2029732"/>
                    </a:xfrm>
                    <a:prstGeom prst="rect">
                      <a:avLst/>
                    </a:prstGeom>
                    <a:ln>
                      <a:noFill/>
                    </a:ln>
                    <a:extLst>
                      <a:ext uri="{53640926-AAD7-44D8-BBD7-CCE9431645EC}">
                        <a14:shadowObscured xmlns:a14="http://schemas.microsoft.com/office/drawing/2010/main"/>
                      </a:ext>
                    </a:extLst>
                  </pic:spPr>
                </pic:pic>
              </a:graphicData>
            </a:graphic>
          </wp:inline>
        </w:drawing>
      </w:r>
    </w:p>
    <w:p w14:paraId="64F46891" w14:textId="0268C978" w:rsidR="00FD043B" w:rsidRDefault="00E35563" w:rsidP="00E35563">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13</w:t>
      </w:r>
      <w:r>
        <w:fldChar w:fldCharType="end"/>
      </w:r>
      <w:r>
        <w:rPr>
          <w:rFonts w:hint="eastAsia"/>
        </w:rPr>
        <w:t>小程序相关操作示意图</w:t>
      </w:r>
    </w:p>
    <w:p w14:paraId="0F5C7997" w14:textId="77777777" w:rsidR="00FD043B" w:rsidRDefault="00573815" w:rsidP="00E35563">
      <w:pPr>
        <w:spacing w:before="120" w:after="120"/>
        <w:ind w:firstLine="480"/>
      </w:pPr>
      <w:r>
        <w:t>该项目中，在员工使用的小程序</w:t>
      </w:r>
      <w:proofErr w:type="gramStart"/>
      <w:r>
        <w:t>端采用</w:t>
      </w:r>
      <w:proofErr w:type="gramEnd"/>
      <w:r>
        <w:t>生物认证机制来确保借用设备操作的真实性与合法性。员工使用小程序</w:t>
      </w:r>
      <w:proofErr w:type="gramStart"/>
      <w:r>
        <w:t>扫描待借设备</w:t>
      </w:r>
      <w:proofErr w:type="gramEnd"/>
      <w:r>
        <w:t>上的</w:t>
      </w:r>
      <w:proofErr w:type="gramStart"/>
      <w:r>
        <w:t>二维码</w:t>
      </w:r>
      <w:proofErr w:type="gramEnd"/>
      <w:r>
        <w:t>后，需进行身份认证。身份认证可以通过指纹、面部识别或密码三种方式完成。</w:t>
      </w:r>
    </w:p>
    <w:p w14:paraId="69B15372" w14:textId="77777777" w:rsidR="00FD043B" w:rsidRPr="00414330" w:rsidRDefault="00573815" w:rsidP="008568B4">
      <w:pPr>
        <w:pStyle w:val="a3"/>
        <w:numPr>
          <w:ilvl w:val="0"/>
          <w:numId w:val="10"/>
        </w:numPr>
        <w:spacing w:before="120" w:after="120"/>
      </w:pPr>
      <w:r w:rsidRPr="00414330">
        <w:t>对于具有指纹识别功能的手机，员工可以使用指纹功能，便捷实现身份认证。</w:t>
      </w:r>
    </w:p>
    <w:p w14:paraId="52DB2217" w14:textId="77777777" w:rsidR="00FD043B" w:rsidRPr="00414330" w:rsidRDefault="00573815" w:rsidP="008568B4">
      <w:pPr>
        <w:pStyle w:val="a3"/>
        <w:numPr>
          <w:ilvl w:val="0"/>
          <w:numId w:val="10"/>
        </w:numPr>
        <w:spacing w:before="120" w:after="120"/>
      </w:pPr>
      <w:r w:rsidRPr="00414330">
        <w:t>对于不具备指纹识别，但具有面容</w:t>
      </w:r>
      <w:r w:rsidRPr="00414330">
        <w:t>ID</w:t>
      </w:r>
      <w:r w:rsidRPr="00414330">
        <w:t>的手机，用户可以使用核验面容</w:t>
      </w:r>
      <w:r w:rsidRPr="00414330">
        <w:t>ID</w:t>
      </w:r>
      <w:r w:rsidRPr="00414330">
        <w:t>的方式，便捷实现身份认证。</w:t>
      </w:r>
    </w:p>
    <w:p w14:paraId="3BB7B8DA" w14:textId="77777777" w:rsidR="00FD043B" w:rsidRPr="00414330" w:rsidRDefault="00573815" w:rsidP="008568B4">
      <w:pPr>
        <w:pStyle w:val="a3"/>
        <w:numPr>
          <w:ilvl w:val="0"/>
          <w:numId w:val="10"/>
        </w:numPr>
        <w:spacing w:before="120" w:after="120"/>
      </w:pPr>
      <w:r w:rsidRPr="00414330">
        <w:t>对于不支持以上两种生物认证的手机，用户可以输入自己的密码，便捷实现身份认证。</w:t>
      </w:r>
    </w:p>
    <w:p w14:paraId="123B5DA3" w14:textId="77777777" w:rsidR="00FD043B" w:rsidRDefault="00573815" w:rsidP="0006783C">
      <w:pPr>
        <w:spacing w:before="120" w:after="120"/>
        <w:ind w:firstLine="480"/>
      </w:pPr>
      <w:r>
        <w:t>生物认证机制可以有效</w:t>
      </w:r>
      <w:r w:rsidRPr="0006783C">
        <w:rPr>
          <w:b/>
        </w:rPr>
        <w:t>防止人为作弊</w:t>
      </w:r>
      <w:r>
        <w:t>情况的发生，确保了对设备进行操作的人与小程序端登录账号的一致性，保障操作真实性以及合法性。</w:t>
      </w:r>
    </w:p>
    <w:p w14:paraId="0A83F2E9" w14:textId="77777777" w:rsidR="00FD043B" w:rsidRDefault="00E35563" w:rsidP="00E35563">
      <w:pPr>
        <w:pStyle w:val="2"/>
      </w:pPr>
      <w:bookmarkStart w:id="105" w:name="_Toc69496055"/>
      <w:r>
        <w:rPr>
          <w:rFonts w:hint="eastAsia"/>
        </w:rPr>
        <w:t>3</w:t>
      </w:r>
      <w:r>
        <w:t xml:space="preserve">.3 </w:t>
      </w:r>
      <w:r w:rsidR="00573815">
        <w:t>服务侧</w:t>
      </w:r>
      <w:bookmarkEnd w:id="105"/>
    </w:p>
    <w:p w14:paraId="030A8D12" w14:textId="77777777" w:rsidR="00FD043B" w:rsidRDefault="007309B1" w:rsidP="007309B1">
      <w:pPr>
        <w:pStyle w:val="3"/>
      </w:pPr>
      <w:bookmarkStart w:id="106" w:name="_Toc69496056"/>
      <w:r>
        <w:rPr>
          <w:rFonts w:hint="eastAsia"/>
        </w:rPr>
        <w:t>3</w:t>
      </w:r>
      <w:r>
        <w:t xml:space="preserve">.3.1 </w:t>
      </w:r>
      <w:r w:rsidR="00573815">
        <w:t>系统功能设计</w:t>
      </w:r>
      <w:bookmarkEnd w:id="106"/>
    </w:p>
    <w:p w14:paraId="46D29666" w14:textId="77777777" w:rsidR="00FD043B" w:rsidRPr="00FB4159" w:rsidRDefault="00573815" w:rsidP="008568B4">
      <w:pPr>
        <w:pStyle w:val="a3"/>
        <w:numPr>
          <w:ilvl w:val="0"/>
          <w:numId w:val="4"/>
        </w:numPr>
        <w:spacing w:before="120" w:after="120"/>
        <w:rPr>
          <w:b/>
        </w:rPr>
      </w:pPr>
      <w:r w:rsidRPr="00FB4159">
        <w:rPr>
          <w:b/>
        </w:rPr>
        <w:t>人事管理</w:t>
      </w:r>
    </w:p>
    <w:p w14:paraId="17E09D01" w14:textId="77777777" w:rsidR="00FD043B" w:rsidRDefault="00573815" w:rsidP="008568B4">
      <w:pPr>
        <w:pStyle w:val="a3"/>
        <w:numPr>
          <w:ilvl w:val="0"/>
          <w:numId w:val="5"/>
        </w:numPr>
        <w:spacing w:before="120" w:after="120"/>
      </w:pPr>
      <w:r>
        <w:t>录入员工信息</w:t>
      </w:r>
    </w:p>
    <w:p w14:paraId="1EF3E098" w14:textId="77777777" w:rsidR="00FB4159" w:rsidRDefault="00573815" w:rsidP="00FB4159">
      <w:pPr>
        <w:keepNext/>
        <w:spacing w:before="120" w:after="120" w:line="240" w:lineRule="auto"/>
        <w:ind w:firstLineChars="0" w:firstLine="0"/>
        <w:jc w:val="center"/>
      </w:pPr>
      <w:r>
        <w:rPr>
          <w:rFonts w:cs="Times New Roman"/>
          <w:noProof/>
          <w:sz w:val="22"/>
        </w:rPr>
        <w:lastRenderedPageBreak/>
        <w:drawing>
          <wp:inline distT="0" distB="0" distL="0" distR="0" wp14:anchorId="2115E3F7" wp14:editId="5FD7473B">
            <wp:extent cx="4924425" cy="4033520"/>
            <wp:effectExtent l="0" t="0" r="0" b="0"/>
            <wp:docPr id="14" name="Picture 14" descr="Generated"/>
            <wp:cNvGraphicFramePr/>
            <a:graphic xmlns:a="http://schemas.openxmlformats.org/drawingml/2006/main">
              <a:graphicData uri="http://schemas.openxmlformats.org/drawingml/2006/picture">
                <pic:pic xmlns:pic="http://schemas.openxmlformats.org/drawingml/2006/picture">
                  <pic:nvPicPr>
                    <pic:cNvPr id="14" name="Generated"/>
                    <pic:cNvPicPr/>
                  </pic:nvPicPr>
                  <pic:blipFill rotWithShape="1">
                    <a:blip r:embed="rId23"/>
                    <a:srcRect l="-3" t="2756" r="226" b="3937"/>
                    <a:stretch/>
                  </pic:blipFill>
                  <pic:spPr bwMode="auto">
                    <a:xfrm>
                      <a:off x="0" y="0"/>
                      <a:ext cx="4942385" cy="4048231"/>
                    </a:xfrm>
                    <a:prstGeom prst="rect">
                      <a:avLst/>
                    </a:prstGeom>
                    <a:ln>
                      <a:noFill/>
                    </a:ln>
                    <a:extLst>
                      <a:ext uri="{53640926-AAD7-44D8-BBD7-CCE9431645EC}">
                        <a14:shadowObscured xmlns:a14="http://schemas.microsoft.com/office/drawing/2010/main"/>
                      </a:ext>
                    </a:extLst>
                  </pic:spPr>
                </pic:pic>
              </a:graphicData>
            </a:graphic>
          </wp:inline>
        </w:drawing>
      </w:r>
    </w:p>
    <w:p w14:paraId="0CFBE7A9" w14:textId="0BFBC8A1" w:rsidR="00FD043B" w:rsidRDefault="00FB4159" w:rsidP="00FB4159">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14</w:t>
      </w:r>
      <w:r>
        <w:fldChar w:fldCharType="end"/>
      </w:r>
      <w:r w:rsidRPr="00942E16">
        <w:rPr>
          <w:rFonts w:hint="eastAsia"/>
        </w:rPr>
        <w:t>人事信息录入流程</w:t>
      </w:r>
    </w:p>
    <w:p w14:paraId="36F2F9F7" w14:textId="77777777" w:rsidR="00FD043B" w:rsidRDefault="00573815" w:rsidP="00330E23">
      <w:pPr>
        <w:spacing w:before="120" w:after="120"/>
        <w:ind w:firstLine="480"/>
      </w:pPr>
      <w:r>
        <w:t>如上图所示，为了降低企业的使用成本，在录入人事信息时，支持并推荐通过导入相关人事表（主要包含员工工号、姓名、登录初始密码等）的方式导入员工信息，系统会自动为各员工创建账号，当员工使用小程序进行</w:t>
      </w:r>
      <w:r>
        <w:rPr>
          <w:b/>
        </w:rPr>
        <w:t>首次登录</w:t>
      </w:r>
      <w:r>
        <w:t>时，需要上传一张证件照用来激活账号，具体激活流程见下文激活流程。</w:t>
      </w:r>
    </w:p>
    <w:p w14:paraId="226C3BB8" w14:textId="77777777" w:rsidR="00FD043B" w:rsidRDefault="00573815" w:rsidP="00330E23">
      <w:pPr>
        <w:spacing w:before="120" w:after="120"/>
        <w:ind w:firstLine="480"/>
      </w:pPr>
      <w:r>
        <w:t>当然，若企业内部存在相关的人员变动</w:t>
      </w:r>
      <w:r>
        <w:t xml:space="preserve"> </w:t>
      </w:r>
      <w:r>
        <w:t>，管理人员也能针对单个员工信息进行相关管理。</w:t>
      </w:r>
    </w:p>
    <w:p w14:paraId="2D3BC428" w14:textId="77777777" w:rsidR="00FD043B" w:rsidRDefault="00573815" w:rsidP="008568B4">
      <w:pPr>
        <w:pStyle w:val="a3"/>
        <w:numPr>
          <w:ilvl w:val="0"/>
          <w:numId w:val="5"/>
        </w:numPr>
        <w:spacing w:before="120" w:after="120"/>
      </w:pPr>
      <w:r>
        <w:t>账号激活</w:t>
      </w:r>
    </w:p>
    <w:p w14:paraId="68E102DA" w14:textId="77777777" w:rsidR="00CA6A53" w:rsidRDefault="00573815" w:rsidP="00CA6A53">
      <w:pPr>
        <w:keepNext/>
        <w:spacing w:before="120" w:after="120" w:line="240" w:lineRule="auto"/>
        <w:ind w:firstLineChars="0" w:firstLine="0"/>
        <w:jc w:val="center"/>
      </w:pPr>
      <w:r>
        <w:rPr>
          <w:rFonts w:cs="Times New Roman"/>
          <w:noProof/>
          <w:sz w:val="22"/>
        </w:rPr>
        <w:lastRenderedPageBreak/>
        <w:drawing>
          <wp:inline distT="0" distB="0" distL="0" distR="0" wp14:anchorId="60D48DBB" wp14:editId="554E1CF8">
            <wp:extent cx="3284838" cy="3981450"/>
            <wp:effectExtent l="0" t="0" r="0" b="0"/>
            <wp:docPr id="15" name="Picture 15" descr="Generated"/>
            <wp:cNvGraphicFramePr/>
            <a:graphic xmlns:a="http://schemas.openxmlformats.org/drawingml/2006/main">
              <a:graphicData uri="http://schemas.openxmlformats.org/drawingml/2006/picture">
                <pic:pic xmlns:pic="http://schemas.openxmlformats.org/drawingml/2006/picture">
                  <pic:nvPicPr>
                    <pic:cNvPr id="15" name="Generated"/>
                    <pic:cNvPicPr/>
                  </pic:nvPicPr>
                  <pic:blipFill rotWithShape="1">
                    <a:blip r:embed="rId24"/>
                    <a:srcRect t="2910" b="4100"/>
                    <a:stretch/>
                  </pic:blipFill>
                  <pic:spPr bwMode="auto">
                    <a:xfrm>
                      <a:off x="0" y="0"/>
                      <a:ext cx="3300508" cy="4000443"/>
                    </a:xfrm>
                    <a:prstGeom prst="rect">
                      <a:avLst/>
                    </a:prstGeom>
                    <a:ln>
                      <a:noFill/>
                    </a:ln>
                    <a:extLst>
                      <a:ext uri="{53640926-AAD7-44D8-BBD7-CCE9431645EC}">
                        <a14:shadowObscured xmlns:a14="http://schemas.microsoft.com/office/drawing/2010/main"/>
                      </a:ext>
                    </a:extLst>
                  </pic:spPr>
                </pic:pic>
              </a:graphicData>
            </a:graphic>
          </wp:inline>
        </w:drawing>
      </w:r>
    </w:p>
    <w:p w14:paraId="1B375A9C" w14:textId="58A53544" w:rsidR="00FD043B" w:rsidRDefault="00CA6A53" w:rsidP="00CA6A53">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15</w:t>
      </w:r>
      <w:r>
        <w:fldChar w:fldCharType="end"/>
      </w:r>
      <w:r w:rsidRPr="000C4EFA">
        <w:rPr>
          <w:rFonts w:hint="eastAsia"/>
        </w:rPr>
        <w:t>员工使用激活流程</w:t>
      </w:r>
    </w:p>
    <w:p w14:paraId="359BDE5A" w14:textId="77777777" w:rsidR="00FD043B" w:rsidRDefault="00573815" w:rsidP="00EB0FFE">
      <w:pPr>
        <w:spacing w:before="120" w:after="120"/>
        <w:ind w:firstLine="480"/>
      </w:pPr>
      <w:r>
        <w:t>员工在使用系统前，需要进行账户激活操作。</w:t>
      </w:r>
    </w:p>
    <w:p w14:paraId="37ADE7B5" w14:textId="77777777" w:rsidR="00FD043B" w:rsidRDefault="00573815" w:rsidP="008568B4">
      <w:pPr>
        <w:pStyle w:val="a3"/>
        <w:numPr>
          <w:ilvl w:val="0"/>
          <w:numId w:val="8"/>
        </w:numPr>
        <w:spacing w:before="120" w:after="120"/>
      </w:pPr>
      <w:r>
        <w:t>如上图所示，员工进</w:t>
      </w:r>
      <w:proofErr w:type="gramStart"/>
      <w:r>
        <w:t>入微信</w:t>
      </w:r>
      <w:proofErr w:type="gramEnd"/>
      <w:r>
        <w:t>小程序界面，输入工号以及初始登录密码完成登录操作。</w:t>
      </w:r>
    </w:p>
    <w:p w14:paraId="259EC965" w14:textId="77777777" w:rsidR="00FD043B" w:rsidRDefault="00573815" w:rsidP="008568B4">
      <w:pPr>
        <w:pStyle w:val="a3"/>
        <w:numPr>
          <w:ilvl w:val="0"/>
          <w:numId w:val="8"/>
        </w:numPr>
        <w:spacing w:before="120" w:after="120"/>
      </w:pPr>
      <w:r>
        <w:t>随后系统会要求员工进行修改密码。</w:t>
      </w:r>
    </w:p>
    <w:p w14:paraId="57A0FBD6" w14:textId="77777777" w:rsidR="00FD043B" w:rsidRDefault="00573815" w:rsidP="008568B4">
      <w:pPr>
        <w:pStyle w:val="a3"/>
        <w:numPr>
          <w:ilvl w:val="0"/>
          <w:numId w:val="8"/>
        </w:numPr>
        <w:spacing w:before="120" w:after="120"/>
      </w:pPr>
      <w:r>
        <w:t>修改成功后会进一步要求员工上传本人照片进行特征值提取，人脸识别引擎将对上传的照片进行人脸目标检测，并将照片特征值存储于后台。这一步完成标志着账号激活成功。</w:t>
      </w:r>
    </w:p>
    <w:p w14:paraId="55EA19E8" w14:textId="77777777" w:rsidR="00FD043B" w:rsidRDefault="00573815" w:rsidP="008568B4">
      <w:pPr>
        <w:pStyle w:val="a3"/>
        <w:numPr>
          <w:ilvl w:val="0"/>
          <w:numId w:val="8"/>
        </w:numPr>
        <w:spacing w:before="120" w:after="120"/>
      </w:pPr>
      <w:r>
        <w:t>随后会自动重新登录，方可继续使用相关功能。</w:t>
      </w:r>
    </w:p>
    <w:p w14:paraId="10F0B8F8" w14:textId="77777777" w:rsidR="00FD043B" w:rsidRPr="00A32139" w:rsidRDefault="00573815" w:rsidP="008568B4">
      <w:pPr>
        <w:pStyle w:val="a3"/>
        <w:numPr>
          <w:ilvl w:val="0"/>
          <w:numId w:val="4"/>
        </w:numPr>
        <w:spacing w:before="120" w:after="120"/>
        <w:rPr>
          <w:b/>
        </w:rPr>
      </w:pPr>
      <w:r w:rsidRPr="00A32139">
        <w:rPr>
          <w:b/>
        </w:rPr>
        <w:t>设备入库</w:t>
      </w:r>
    </w:p>
    <w:p w14:paraId="7DF4B3D8" w14:textId="77777777" w:rsidR="005C70C0" w:rsidRDefault="005C70C0" w:rsidP="005C70C0">
      <w:pPr>
        <w:keepNext/>
        <w:spacing w:before="120" w:after="120" w:line="240" w:lineRule="auto"/>
        <w:ind w:firstLineChars="0" w:firstLine="0"/>
        <w:jc w:val="center"/>
      </w:pPr>
      <w:r>
        <w:rPr>
          <w:rFonts w:eastAsia="宋体" w:cs="Times New Roman"/>
          <w:noProof/>
          <w:sz w:val="22"/>
        </w:rPr>
        <w:lastRenderedPageBreak/>
        <w:drawing>
          <wp:inline distT="0" distB="0" distL="0" distR="0" wp14:anchorId="30BA2E5C" wp14:editId="71915836">
            <wp:extent cx="2781300" cy="4297595"/>
            <wp:effectExtent l="0" t="0" r="0" b="0"/>
            <wp:docPr id="26"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25"/>
                    <a:srcRect t="3032" b="3904"/>
                    <a:stretch/>
                  </pic:blipFill>
                  <pic:spPr bwMode="auto">
                    <a:xfrm>
                      <a:off x="0" y="0"/>
                      <a:ext cx="2797085" cy="4321986"/>
                    </a:xfrm>
                    <a:prstGeom prst="rect">
                      <a:avLst/>
                    </a:prstGeom>
                    <a:ln>
                      <a:noFill/>
                    </a:ln>
                    <a:extLst>
                      <a:ext uri="{53640926-AAD7-44D8-BBD7-CCE9431645EC}">
                        <a14:shadowObscured xmlns:a14="http://schemas.microsoft.com/office/drawing/2010/main"/>
                      </a:ext>
                    </a:extLst>
                  </pic:spPr>
                </pic:pic>
              </a:graphicData>
            </a:graphic>
          </wp:inline>
        </w:drawing>
      </w:r>
    </w:p>
    <w:p w14:paraId="2FA456B0" w14:textId="2B116E97" w:rsidR="00FD043B" w:rsidRDefault="005C70C0" w:rsidP="005C70C0">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16</w:t>
      </w:r>
      <w:r>
        <w:fldChar w:fldCharType="end"/>
      </w:r>
      <w:r w:rsidRPr="004723F7">
        <w:rPr>
          <w:rFonts w:hint="eastAsia"/>
        </w:rPr>
        <w:t>设备入库流程</w:t>
      </w:r>
    </w:p>
    <w:p w14:paraId="4E9E6319" w14:textId="77777777" w:rsidR="00FD043B" w:rsidRDefault="00573815" w:rsidP="00534EE3">
      <w:pPr>
        <w:spacing w:before="120" w:after="120"/>
        <w:ind w:firstLine="480"/>
      </w:pPr>
      <w:r>
        <w:t>当企业入库一批新设备时，需要将这些新设备添加到系统，方便管理人员对其进行统一的管理。</w:t>
      </w:r>
    </w:p>
    <w:p w14:paraId="2D4C82A9" w14:textId="77777777" w:rsidR="00FD043B" w:rsidRDefault="00573815" w:rsidP="00531D3A">
      <w:pPr>
        <w:spacing w:before="120" w:after="120"/>
        <w:ind w:firstLine="480"/>
      </w:pPr>
      <w:r>
        <w:t>入库流程如上图所示：</w:t>
      </w:r>
    </w:p>
    <w:p w14:paraId="6B3D594B" w14:textId="77777777" w:rsidR="00FD043B" w:rsidRDefault="00573815" w:rsidP="008568B4">
      <w:pPr>
        <w:pStyle w:val="a3"/>
        <w:numPr>
          <w:ilvl w:val="0"/>
          <w:numId w:val="9"/>
        </w:numPr>
        <w:spacing w:before="120" w:after="120"/>
      </w:pPr>
      <w:r>
        <w:t>设备入库前需要为该设备生成一个设备</w:t>
      </w:r>
      <w:r>
        <w:t>ID</w:t>
      </w:r>
      <w:r>
        <w:t>，这个</w:t>
      </w:r>
      <w:r>
        <w:t>ID</w:t>
      </w:r>
      <w:r>
        <w:t>可以来源于生产厂商，也可以是系统为其设计的。</w:t>
      </w:r>
    </w:p>
    <w:p w14:paraId="2B979286" w14:textId="77777777" w:rsidR="00FD043B" w:rsidRDefault="00573815" w:rsidP="008568B4">
      <w:pPr>
        <w:pStyle w:val="a3"/>
        <w:numPr>
          <w:ilvl w:val="0"/>
          <w:numId w:val="9"/>
        </w:numPr>
        <w:spacing w:before="120" w:after="120"/>
      </w:pPr>
      <w:r>
        <w:t>将该设备</w:t>
      </w:r>
      <w:r>
        <w:t>ID</w:t>
      </w:r>
      <w:r>
        <w:t>写入到一张</w:t>
      </w:r>
      <w:r>
        <w:t>RFID</w:t>
      </w:r>
      <w:r>
        <w:t>芯片，同时这张</w:t>
      </w:r>
      <w:r>
        <w:t>RFID</w:t>
      </w:r>
      <w:r>
        <w:t>芯片背后的</w:t>
      </w:r>
      <w:proofErr w:type="gramStart"/>
      <w:r>
        <w:t>二维码存储</w:t>
      </w:r>
      <w:proofErr w:type="gramEnd"/>
      <w:r>
        <w:t>的信息也会是该设备的</w:t>
      </w:r>
      <w:r>
        <w:t>ID</w:t>
      </w:r>
      <w:r>
        <w:t>。</w:t>
      </w:r>
    </w:p>
    <w:p w14:paraId="70DCF751" w14:textId="77777777" w:rsidR="00FD043B" w:rsidRDefault="00573815" w:rsidP="008568B4">
      <w:pPr>
        <w:pStyle w:val="a3"/>
        <w:numPr>
          <w:ilvl w:val="0"/>
          <w:numId w:val="9"/>
        </w:numPr>
        <w:spacing w:before="120" w:after="120"/>
      </w:pPr>
      <w:r>
        <w:t>将该芯片粘贴到设备的合适位置。</w:t>
      </w:r>
    </w:p>
    <w:p w14:paraId="6808DA0E" w14:textId="77777777" w:rsidR="00FD043B" w:rsidRDefault="00573815" w:rsidP="008568B4">
      <w:pPr>
        <w:pStyle w:val="a3"/>
        <w:numPr>
          <w:ilvl w:val="0"/>
          <w:numId w:val="9"/>
        </w:numPr>
        <w:spacing w:before="120" w:after="120"/>
      </w:pPr>
      <w:r>
        <w:t>执行添加设备操作，如果管理员需要批量添加设备，仅需要将该设备的相关信息添加到</w:t>
      </w:r>
      <w:r>
        <w:t>Excel</w:t>
      </w:r>
      <w:r>
        <w:t>表格即可，表格的字段主要包含以下信息：设备</w:t>
      </w:r>
      <w:r>
        <w:t>ID</w:t>
      </w:r>
      <w:r>
        <w:t>、设备名、设备等级。</w:t>
      </w:r>
    </w:p>
    <w:p w14:paraId="36A24033" w14:textId="77777777" w:rsidR="00FD043B" w:rsidRDefault="00573815" w:rsidP="008568B4">
      <w:pPr>
        <w:pStyle w:val="a3"/>
        <w:numPr>
          <w:ilvl w:val="0"/>
          <w:numId w:val="9"/>
        </w:numPr>
        <w:spacing w:before="120" w:after="120"/>
      </w:pPr>
      <w:r>
        <w:t>将</w:t>
      </w:r>
      <w:r>
        <w:t>Excel</w:t>
      </w:r>
      <w:r>
        <w:t>表格导入系统或者将某个设备直接添加到系统后，即完成了设备的入库流程。</w:t>
      </w:r>
    </w:p>
    <w:p w14:paraId="0985BAB3" w14:textId="77777777" w:rsidR="00FD043B" w:rsidRPr="002B0C04" w:rsidRDefault="00573815" w:rsidP="008568B4">
      <w:pPr>
        <w:pStyle w:val="a3"/>
        <w:numPr>
          <w:ilvl w:val="0"/>
          <w:numId w:val="4"/>
        </w:numPr>
        <w:spacing w:before="120" w:after="120"/>
        <w:rPr>
          <w:b/>
        </w:rPr>
      </w:pPr>
      <w:r w:rsidRPr="002B0C04">
        <w:rPr>
          <w:b/>
        </w:rPr>
        <w:t>设备借还</w:t>
      </w:r>
    </w:p>
    <w:p w14:paraId="6A581428" w14:textId="77777777" w:rsidR="00FD043B" w:rsidRDefault="00573815" w:rsidP="008568B4">
      <w:pPr>
        <w:pStyle w:val="a3"/>
        <w:numPr>
          <w:ilvl w:val="0"/>
          <w:numId w:val="6"/>
        </w:numPr>
        <w:spacing w:before="120" w:after="120"/>
      </w:pPr>
      <w:r>
        <w:t>设备出借：</w:t>
      </w:r>
    </w:p>
    <w:p w14:paraId="500A2609" w14:textId="77777777" w:rsidR="008931CC" w:rsidRDefault="00573815" w:rsidP="008931CC">
      <w:pPr>
        <w:keepNext/>
        <w:spacing w:before="120" w:after="120" w:line="240" w:lineRule="auto"/>
        <w:ind w:firstLineChars="0" w:firstLine="0"/>
        <w:jc w:val="center"/>
      </w:pPr>
      <w:r>
        <w:rPr>
          <w:rFonts w:cs="Times New Roman"/>
          <w:noProof/>
          <w:sz w:val="22"/>
        </w:rPr>
        <w:lastRenderedPageBreak/>
        <w:drawing>
          <wp:inline distT="0" distB="0" distL="0" distR="0" wp14:anchorId="6FF1F2D2" wp14:editId="2FFD4F03">
            <wp:extent cx="5237513" cy="6953250"/>
            <wp:effectExtent l="0" t="0" r="0" b="0"/>
            <wp:docPr id="16" name="Picture 16" descr="Generated"/>
            <wp:cNvGraphicFramePr/>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26"/>
                    <a:stretch>
                      <a:fillRect/>
                    </a:stretch>
                  </pic:blipFill>
                  <pic:spPr>
                    <a:xfrm>
                      <a:off x="0" y="0"/>
                      <a:ext cx="5259768" cy="6982796"/>
                    </a:xfrm>
                    <a:prstGeom prst="rect">
                      <a:avLst/>
                    </a:prstGeom>
                  </pic:spPr>
                </pic:pic>
              </a:graphicData>
            </a:graphic>
          </wp:inline>
        </w:drawing>
      </w:r>
    </w:p>
    <w:p w14:paraId="30620980" w14:textId="09146920" w:rsidR="00FD043B" w:rsidRDefault="008931CC" w:rsidP="008931CC">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17</w:t>
      </w:r>
      <w:r>
        <w:fldChar w:fldCharType="end"/>
      </w:r>
      <w:r w:rsidRPr="00C3361B">
        <w:rPr>
          <w:rFonts w:hint="eastAsia"/>
        </w:rPr>
        <w:t>设备出借流程</w:t>
      </w:r>
    </w:p>
    <w:p w14:paraId="3C13525C" w14:textId="77777777" w:rsidR="00FD043B" w:rsidRDefault="00573815" w:rsidP="009A4C19">
      <w:pPr>
        <w:spacing w:before="120" w:after="120"/>
        <w:ind w:firstLine="480"/>
      </w:pPr>
      <w:r>
        <w:t>该系统同时提供了两种流程供借用人员根据实际情况进行选用。</w:t>
      </w:r>
    </w:p>
    <w:p w14:paraId="4C4B6B9D" w14:textId="77777777" w:rsidR="00FD043B" w:rsidRDefault="00573815" w:rsidP="008568B4">
      <w:pPr>
        <w:pStyle w:val="a3"/>
        <w:numPr>
          <w:ilvl w:val="0"/>
          <w:numId w:val="12"/>
        </w:numPr>
        <w:spacing w:before="120" w:after="120"/>
      </w:pPr>
      <w:r>
        <w:t>第一种为半自助方式，即借用人员</w:t>
      </w:r>
      <w:proofErr w:type="gramStart"/>
      <w:r>
        <w:t>通过微信小</w:t>
      </w:r>
      <w:proofErr w:type="gramEnd"/>
      <w:r>
        <w:t>程序自主完成相关流程，只需要在正式交付设备之前向管理人员出示相关信息即可。</w:t>
      </w:r>
    </w:p>
    <w:p w14:paraId="046C37DC" w14:textId="77777777" w:rsidR="00FD043B" w:rsidRDefault="00573815" w:rsidP="008568B4">
      <w:pPr>
        <w:pStyle w:val="a3"/>
        <w:numPr>
          <w:ilvl w:val="0"/>
          <w:numId w:val="12"/>
        </w:numPr>
        <w:spacing w:before="120" w:after="120"/>
      </w:pPr>
      <w:r>
        <w:lastRenderedPageBreak/>
        <w:t>第二种方式为管理人员完成设备借出的一系列动作。这种方式主要适用于当员工来到设备管理处发现没有携带手机，或者手机出现相关故障无法顺利使用小程序的场景。</w:t>
      </w:r>
    </w:p>
    <w:p w14:paraId="46A7B3E2" w14:textId="77777777" w:rsidR="00FD043B" w:rsidRDefault="00573815" w:rsidP="00ED7FAA">
      <w:pPr>
        <w:spacing w:before="120" w:after="120"/>
        <w:ind w:firstLine="480"/>
      </w:pPr>
      <w:r>
        <w:t>下面详细阐述两种设备借用方式的流程。</w:t>
      </w:r>
    </w:p>
    <w:p w14:paraId="2AACD173" w14:textId="77777777" w:rsidR="00ED7FAA" w:rsidRPr="00CC20AE" w:rsidRDefault="00573815" w:rsidP="008568B4">
      <w:pPr>
        <w:pStyle w:val="a3"/>
        <w:numPr>
          <w:ilvl w:val="0"/>
          <w:numId w:val="7"/>
        </w:numPr>
        <w:spacing w:before="120" w:after="120"/>
      </w:pPr>
      <w:r w:rsidRPr="00CC20AE">
        <w:t>半自助方式</w:t>
      </w:r>
    </w:p>
    <w:p w14:paraId="42EBF547" w14:textId="77777777" w:rsidR="00FD043B" w:rsidRDefault="00573815" w:rsidP="00ED7FAA">
      <w:pPr>
        <w:spacing w:before="120" w:after="120"/>
        <w:ind w:firstLine="480"/>
      </w:pPr>
      <w:r>
        <w:t>如上图（左）所示，借用人员提出设备借出请求后，仓储管理人员取出设备，获得对应设备的</w:t>
      </w:r>
      <w:proofErr w:type="gramStart"/>
      <w:r>
        <w:t>二维码或</w:t>
      </w:r>
      <w:proofErr w:type="gramEnd"/>
      <w:r>
        <w:t>RFID</w:t>
      </w:r>
      <w:r>
        <w:t>，借用人员利用小程序获取设备信息，录入方式可采用前文所述的</w:t>
      </w:r>
      <w:proofErr w:type="gramStart"/>
      <w:r>
        <w:t>二维码扫</w:t>
      </w:r>
      <w:proofErr w:type="gramEnd"/>
      <w:r>
        <w:t>描或者</w:t>
      </w:r>
      <w:r>
        <w:t>RFID</w:t>
      </w:r>
      <w:r>
        <w:t>扫描两种方式，在成功获取设备信息之后，发起借用请求之前，需要进行生物认证，即验证本次借用行为的合法性。认证途径包括指纹识别、面容</w:t>
      </w:r>
      <w:r>
        <w:t>ID</w:t>
      </w:r>
      <w:r>
        <w:t>，如果以上两种方式均出现故障或不方便使用，还可以通过输入账号密码进行认证。借用人员在生物认证通过后，借用请求成功发出，若该设备为绝密设备，则拒绝本次借用，需要由管理员进行完成借出动作。若非绝密设备，当系统返回借用结果后，需要向仓储管理人员出示借用结果，以确保设备出借的安全性，防止人员借出作弊，仓储人员确认借用结果后，方可将设备交付于借用人员。上述流程即为通过半自助的方式完成一次设备借用流程。</w:t>
      </w:r>
    </w:p>
    <w:p w14:paraId="712D9016" w14:textId="77777777" w:rsidR="00793458" w:rsidRPr="00CC20AE" w:rsidRDefault="00573815" w:rsidP="008568B4">
      <w:pPr>
        <w:pStyle w:val="a3"/>
        <w:numPr>
          <w:ilvl w:val="0"/>
          <w:numId w:val="7"/>
        </w:numPr>
        <w:spacing w:before="120" w:after="120"/>
      </w:pPr>
      <w:r w:rsidRPr="00CC20AE">
        <w:t>仓储人员完成借出动作</w:t>
      </w:r>
    </w:p>
    <w:p w14:paraId="7BFDA063" w14:textId="77777777" w:rsidR="00FD043B" w:rsidRDefault="00573815" w:rsidP="00793458">
      <w:pPr>
        <w:spacing w:before="120" w:after="120"/>
        <w:ind w:firstLine="480"/>
      </w:pPr>
      <w:r>
        <w:t>如上图（右）所示，借用人员提出设备借出请求后，仓储管理人员取出相关设备便开始执行相关的借出登记工作。首先管理人员需要在管理系统中录入借用人员相关信息，可以采用工牌扫描或者手动录入的方式。然后进行设备录入操作，可以采用</w:t>
      </w:r>
      <w:proofErr w:type="gramStart"/>
      <w:r>
        <w:t>二维码扫描</w:t>
      </w:r>
      <w:proofErr w:type="gramEnd"/>
      <w:r>
        <w:t>、</w:t>
      </w:r>
      <w:r>
        <w:t>RFID</w:t>
      </w:r>
      <w:r>
        <w:t>扫描或者手工录入的方式，上述的操作结束后即可交付设备。</w:t>
      </w:r>
    </w:p>
    <w:p w14:paraId="4BFEF4AB" w14:textId="77777777" w:rsidR="00A1786B" w:rsidRDefault="00573815" w:rsidP="008568B4">
      <w:pPr>
        <w:pStyle w:val="a3"/>
        <w:numPr>
          <w:ilvl w:val="0"/>
          <w:numId w:val="6"/>
        </w:numPr>
        <w:spacing w:before="120" w:after="120"/>
      </w:pPr>
      <w:r>
        <w:t>设备归还</w:t>
      </w:r>
    </w:p>
    <w:p w14:paraId="0EFD23F5" w14:textId="77777777" w:rsidR="00032256" w:rsidRDefault="00573815" w:rsidP="00032256">
      <w:pPr>
        <w:keepNext/>
        <w:spacing w:before="120" w:after="120" w:line="240" w:lineRule="auto"/>
        <w:ind w:firstLineChars="0" w:firstLine="0"/>
        <w:jc w:val="center"/>
      </w:pPr>
      <w:r>
        <w:rPr>
          <w:rFonts w:cs="Times New Roman"/>
          <w:noProof/>
          <w:sz w:val="22"/>
        </w:rPr>
        <w:lastRenderedPageBreak/>
        <w:drawing>
          <wp:inline distT="0" distB="0" distL="0" distR="0" wp14:anchorId="23CCEF26" wp14:editId="07FF3C1B">
            <wp:extent cx="2661285" cy="4895850"/>
            <wp:effectExtent l="0" t="0" r="0" b="0"/>
            <wp:docPr id="17" name="Picture 17" descr="Generated"/>
            <wp:cNvGraphicFramePr/>
            <a:graphic xmlns:a="http://schemas.openxmlformats.org/drawingml/2006/main">
              <a:graphicData uri="http://schemas.openxmlformats.org/drawingml/2006/picture">
                <pic:pic xmlns:pic="http://schemas.openxmlformats.org/drawingml/2006/picture">
                  <pic:nvPicPr>
                    <pic:cNvPr id="17" name="Generated"/>
                    <pic:cNvPicPr/>
                  </pic:nvPicPr>
                  <pic:blipFill rotWithShape="1">
                    <a:blip r:embed="rId27"/>
                    <a:srcRect t="2810" b="3959"/>
                    <a:stretch/>
                  </pic:blipFill>
                  <pic:spPr bwMode="auto">
                    <a:xfrm>
                      <a:off x="0" y="0"/>
                      <a:ext cx="2683544" cy="4936799"/>
                    </a:xfrm>
                    <a:prstGeom prst="rect">
                      <a:avLst/>
                    </a:prstGeom>
                    <a:ln>
                      <a:noFill/>
                    </a:ln>
                    <a:extLst>
                      <a:ext uri="{53640926-AAD7-44D8-BBD7-CCE9431645EC}">
                        <a14:shadowObscured xmlns:a14="http://schemas.microsoft.com/office/drawing/2010/main"/>
                      </a:ext>
                    </a:extLst>
                  </pic:spPr>
                </pic:pic>
              </a:graphicData>
            </a:graphic>
          </wp:inline>
        </w:drawing>
      </w:r>
    </w:p>
    <w:p w14:paraId="20592DB2" w14:textId="425F2F68" w:rsidR="00FD043B" w:rsidRDefault="00032256" w:rsidP="00032256">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18</w:t>
      </w:r>
      <w:r>
        <w:fldChar w:fldCharType="end"/>
      </w:r>
      <w:r w:rsidRPr="0004788B">
        <w:rPr>
          <w:rFonts w:hint="eastAsia"/>
        </w:rPr>
        <w:t>设备归还流程</w:t>
      </w:r>
    </w:p>
    <w:p w14:paraId="183AC847" w14:textId="77777777" w:rsidR="00FD043B" w:rsidRDefault="00573815" w:rsidP="008568B4">
      <w:pPr>
        <w:pStyle w:val="a3"/>
        <w:numPr>
          <w:ilvl w:val="0"/>
          <w:numId w:val="13"/>
        </w:numPr>
        <w:spacing w:before="120" w:after="120"/>
      </w:pPr>
      <w:r>
        <w:t>借用人员需要归还设备时，仓储管理人员首先会审核设备是否存在损坏情况。</w:t>
      </w:r>
    </w:p>
    <w:p w14:paraId="222211A1" w14:textId="77777777" w:rsidR="00FD043B" w:rsidRDefault="00573815" w:rsidP="008568B4">
      <w:pPr>
        <w:pStyle w:val="a3"/>
        <w:numPr>
          <w:ilvl w:val="0"/>
          <w:numId w:val="13"/>
        </w:numPr>
        <w:spacing w:before="120" w:after="120"/>
      </w:pPr>
      <w:r>
        <w:t>确认设备无损后，管理人员才会继续执行后续的</w:t>
      </w:r>
      <w:proofErr w:type="gramStart"/>
      <w:r>
        <w:t>设备归库流程</w:t>
      </w:r>
      <w:proofErr w:type="gramEnd"/>
      <w:r>
        <w:t>，主要为获取设备</w:t>
      </w:r>
      <w:r>
        <w:t xml:space="preserve"> ID</w:t>
      </w:r>
      <w:r>
        <w:t>，这里可采用</w:t>
      </w:r>
      <w:proofErr w:type="gramStart"/>
      <w:r>
        <w:t>二维码扫</w:t>
      </w:r>
      <w:proofErr w:type="gramEnd"/>
      <w:r>
        <w:t>描、</w:t>
      </w:r>
      <w:r>
        <w:t xml:space="preserve">RFID </w:t>
      </w:r>
      <w:r>
        <w:t>扫描或者手动录入设备</w:t>
      </w:r>
      <w:r>
        <w:t xml:space="preserve"> ID </w:t>
      </w:r>
      <w:r>
        <w:t>的方式。</w:t>
      </w:r>
    </w:p>
    <w:p w14:paraId="100B0C0F" w14:textId="77777777" w:rsidR="00FD043B" w:rsidRDefault="00573815" w:rsidP="008568B4">
      <w:pPr>
        <w:pStyle w:val="a3"/>
        <w:numPr>
          <w:ilvl w:val="0"/>
          <w:numId w:val="13"/>
        </w:numPr>
        <w:spacing w:before="120" w:after="120"/>
      </w:pPr>
      <w:r>
        <w:t>录入成功后，在管理系统更新设备的状态，将设备置于仓库中合适位置即完成了设备归还流程。</w:t>
      </w:r>
    </w:p>
    <w:p w14:paraId="12DA4244" w14:textId="77777777" w:rsidR="00FD043B" w:rsidRPr="008B3D78" w:rsidRDefault="00573815" w:rsidP="008568B4">
      <w:pPr>
        <w:pStyle w:val="a3"/>
        <w:numPr>
          <w:ilvl w:val="0"/>
          <w:numId w:val="4"/>
        </w:numPr>
        <w:spacing w:before="120" w:after="120"/>
        <w:rPr>
          <w:b/>
        </w:rPr>
      </w:pPr>
      <w:r w:rsidRPr="008B3D78">
        <w:rPr>
          <w:b/>
        </w:rPr>
        <w:t>设备内部流通</w:t>
      </w:r>
    </w:p>
    <w:p w14:paraId="5A2CE1A0" w14:textId="77777777" w:rsidR="002B71C1" w:rsidRDefault="002B71C1" w:rsidP="002B71C1">
      <w:pPr>
        <w:keepNext/>
        <w:spacing w:before="120" w:after="120" w:line="240" w:lineRule="auto"/>
        <w:ind w:firstLineChars="0" w:firstLine="0"/>
        <w:jc w:val="center"/>
      </w:pPr>
      <w:r>
        <w:rPr>
          <w:rFonts w:eastAsia="宋体" w:cs="Times New Roman"/>
          <w:noProof/>
          <w:sz w:val="22"/>
        </w:rPr>
        <w:lastRenderedPageBreak/>
        <w:drawing>
          <wp:inline distT="0" distB="0" distL="0" distR="0" wp14:anchorId="65B18D3B" wp14:editId="6783FDD4">
            <wp:extent cx="2744143" cy="5410200"/>
            <wp:effectExtent l="0" t="0" r="0" b="0"/>
            <wp:docPr id="27"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a:blip r:embed="rId28"/>
                    <a:stretch>
                      <a:fillRect/>
                    </a:stretch>
                  </pic:blipFill>
                  <pic:spPr>
                    <a:xfrm>
                      <a:off x="0" y="0"/>
                      <a:ext cx="2760029" cy="5441520"/>
                    </a:xfrm>
                    <a:prstGeom prst="rect">
                      <a:avLst/>
                    </a:prstGeom>
                  </pic:spPr>
                </pic:pic>
              </a:graphicData>
            </a:graphic>
          </wp:inline>
        </w:drawing>
      </w:r>
    </w:p>
    <w:p w14:paraId="06D89670" w14:textId="59EA9F86" w:rsidR="00FD043B" w:rsidRDefault="002B71C1" w:rsidP="002B71C1">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19</w:t>
      </w:r>
      <w:r>
        <w:fldChar w:fldCharType="end"/>
      </w:r>
      <w:r w:rsidRPr="00A86255">
        <w:rPr>
          <w:rFonts w:hint="eastAsia"/>
        </w:rPr>
        <w:t>设备私下流通流程</w:t>
      </w:r>
    </w:p>
    <w:p w14:paraId="3E0FFBF6" w14:textId="77777777" w:rsidR="00FD043B" w:rsidRDefault="00573815" w:rsidP="00A42A5A">
      <w:pPr>
        <w:spacing w:before="120" w:after="120"/>
        <w:ind w:firstLine="480"/>
      </w:pPr>
      <w:r>
        <w:t>在该系统设计中，允许非保密设备在员工之间私下流通，当然，私下流通也需要员工通过小程序进行相关登记。若私下流通不进行登记，该系统认为这种行为是非法的不可控的行为，若设备出现相关问题，将追究系统中所记录当前持有者的责任。</w:t>
      </w:r>
    </w:p>
    <w:p w14:paraId="0641EBD4" w14:textId="77777777" w:rsidR="00FD043B" w:rsidRDefault="00573815" w:rsidP="001D3E5C">
      <w:pPr>
        <w:spacing w:before="120" w:after="120"/>
        <w:ind w:firstLine="480"/>
      </w:pPr>
      <w:r>
        <w:t>设备私下流通的具体流程如上图所示：</w:t>
      </w:r>
    </w:p>
    <w:p w14:paraId="2A00E73A" w14:textId="77777777" w:rsidR="00FD043B" w:rsidRDefault="00573815" w:rsidP="008568B4">
      <w:pPr>
        <w:pStyle w:val="a3"/>
        <w:numPr>
          <w:ilvl w:val="0"/>
          <w:numId w:val="14"/>
        </w:numPr>
        <w:spacing w:before="120" w:after="120"/>
      </w:pPr>
      <w:r>
        <w:t xml:space="preserve">A </w:t>
      </w:r>
      <w:r>
        <w:t>员工（第一借用人）向</w:t>
      </w:r>
      <w:r>
        <w:t xml:space="preserve"> B </w:t>
      </w:r>
      <w:r>
        <w:t>员工（第二借用人）出示设备二</w:t>
      </w:r>
      <w:proofErr w:type="gramStart"/>
      <w:r>
        <w:t>维码或者</w:t>
      </w:r>
      <w:proofErr w:type="gramEnd"/>
      <w:r>
        <w:t>RFID</w:t>
      </w:r>
      <w:r>
        <w:t>。</w:t>
      </w:r>
    </w:p>
    <w:p w14:paraId="7FB37349" w14:textId="77777777" w:rsidR="00FD043B" w:rsidRDefault="00573815" w:rsidP="008568B4">
      <w:pPr>
        <w:pStyle w:val="a3"/>
        <w:numPr>
          <w:ilvl w:val="0"/>
          <w:numId w:val="14"/>
        </w:numPr>
        <w:spacing w:before="120" w:after="120"/>
      </w:pPr>
      <w:r>
        <w:t xml:space="preserve">B </w:t>
      </w:r>
      <w:r>
        <w:t>员工</w:t>
      </w:r>
      <w:proofErr w:type="gramStart"/>
      <w:r>
        <w:t>通过微信小</w:t>
      </w:r>
      <w:proofErr w:type="gramEnd"/>
      <w:r>
        <w:t>程序扫描</w:t>
      </w:r>
      <w:proofErr w:type="gramStart"/>
      <w:r>
        <w:t>二维码</w:t>
      </w:r>
      <w:proofErr w:type="gramEnd"/>
      <w:r>
        <w:t>或</w:t>
      </w:r>
      <w:r>
        <w:t>RFID</w:t>
      </w:r>
      <w:r>
        <w:t>，向</w:t>
      </w:r>
      <w:r>
        <w:t xml:space="preserve">A </w:t>
      </w:r>
      <w:r>
        <w:t>员工发起借用请求，这里发起借用请求同样需要相关进行相关认证，避免作弊行为。</w:t>
      </w:r>
    </w:p>
    <w:p w14:paraId="225AA1D8" w14:textId="77777777" w:rsidR="00FD043B" w:rsidRDefault="00573815" w:rsidP="008568B4">
      <w:pPr>
        <w:pStyle w:val="a3"/>
        <w:numPr>
          <w:ilvl w:val="0"/>
          <w:numId w:val="14"/>
        </w:numPr>
        <w:spacing w:before="120" w:after="120"/>
      </w:pPr>
      <w:r>
        <w:t>认证通过后</w:t>
      </w:r>
      <w:r>
        <w:t xml:space="preserve"> A </w:t>
      </w:r>
      <w:r>
        <w:t>员工交付设备于</w:t>
      </w:r>
      <w:r>
        <w:t xml:space="preserve"> B</w:t>
      </w:r>
      <w:r>
        <w:t>，即完成了一次设备内部流通。</w:t>
      </w:r>
    </w:p>
    <w:p w14:paraId="09FFABB8" w14:textId="77777777" w:rsidR="001E1C24" w:rsidRPr="00867762" w:rsidRDefault="00573815" w:rsidP="008568B4">
      <w:pPr>
        <w:pStyle w:val="a3"/>
        <w:numPr>
          <w:ilvl w:val="0"/>
          <w:numId w:val="4"/>
        </w:numPr>
        <w:spacing w:before="120" w:after="120"/>
        <w:rPr>
          <w:b/>
        </w:rPr>
      </w:pPr>
      <w:r w:rsidRPr="001864E8">
        <w:rPr>
          <w:b/>
        </w:rPr>
        <w:t>设备带出校验</w:t>
      </w:r>
    </w:p>
    <w:p w14:paraId="306B79ED" w14:textId="77777777" w:rsidR="00867762" w:rsidRDefault="00867762" w:rsidP="00F7763A">
      <w:pPr>
        <w:keepNext/>
        <w:spacing w:before="120" w:after="120" w:line="240" w:lineRule="auto"/>
        <w:ind w:firstLineChars="0" w:firstLine="0"/>
        <w:jc w:val="center"/>
      </w:pPr>
      <w:r>
        <w:rPr>
          <w:rFonts w:eastAsia="宋体" w:cs="Times New Roman"/>
          <w:noProof/>
          <w:sz w:val="22"/>
        </w:rPr>
        <w:lastRenderedPageBreak/>
        <w:drawing>
          <wp:inline distT="0" distB="0" distL="0" distR="0" wp14:anchorId="4DAD8F59" wp14:editId="1661214D">
            <wp:extent cx="5974175" cy="6280030"/>
            <wp:effectExtent l="0" t="0" r="0" b="0"/>
            <wp:docPr id="36"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29"/>
                    <a:srcRect l="5779" t="4335" r="2868" b="3756"/>
                    <a:stretch/>
                  </pic:blipFill>
                  <pic:spPr bwMode="auto">
                    <a:xfrm>
                      <a:off x="0" y="0"/>
                      <a:ext cx="6013891" cy="6321779"/>
                    </a:xfrm>
                    <a:prstGeom prst="rect">
                      <a:avLst/>
                    </a:prstGeom>
                    <a:ln>
                      <a:noFill/>
                    </a:ln>
                    <a:extLst>
                      <a:ext uri="{53640926-AAD7-44D8-BBD7-CCE9431645EC}">
                        <a14:shadowObscured xmlns:a14="http://schemas.microsoft.com/office/drawing/2010/main"/>
                      </a:ext>
                    </a:extLst>
                  </pic:spPr>
                </pic:pic>
              </a:graphicData>
            </a:graphic>
          </wp:inline>
        </w:drawing>
      </w:r>
    </w:p>
    <w:p w14:paraId="263148E6" w14:textId="160AA1C3" w:rsidR="00FD043B" w:rsidRPr="001E1C24" w:rsidRDefault="001E1C24" w:rsidP="001E1C24">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20</w:t>
      </w:r>
      <w:r>
        <w:fldChar w:fldCharType="end"/>
      </w:r>
      <w:r w:rsidRPr="0070391E">
        <w:rPr>
          <w:rFonts w:hint="eastAsia"/>
        </w:rPr>
        <w:t>检测、报警及记录流程</w:t>
      </w:r>
    </w:p>
    <w:p w14:paraId="4BC66430" w14:textId="77777777" w:rsidR="00FD043B" w:rsidRDefault="00573815" w:rsidP="001A74B7">
      <w:pPr>
        <w:spacing w:before="120" w:after="120"/>
        <w:ind w:firstLine="480"/>
      </w:pPr>
      <w:r>
        <w:t>根据企业的相关需求以及上</w:t>
      </w:r>
      <w:proofErr w:type="gramStart"/>
      <w:r>
        <w:t>分做出</w:t>
      </w:r>
      <w:proofErr w:type="gramEnd"/>
      <w:r>
        <w:t>的分析假设，针对不同等级的设备带出行为，系统会采取不同的放行策略。所以，为了对常规设备、重要设备及保密设备进行合理、规范、安全的管理，该系统设计了严格的带出校验机制。</w:t>
      </w:r>
    </w:p>
    <w:p w14:paraId="14FE6DF7" w14:textId="77777777" w:rsidR="00FD043B" w:rsidRDefault="00573815" w:rsidP="001A74B7">
      <w:pPr>
        <w:spacing w:before="120" w:after="120"/>
        <w:ind w:firstLine="480"/>
      </w:pPr>
      <w:r>
        <w:t>具体流程如上图所示：</w:t>
      </w:r>
    </w:p>
    <w:p w14:paraId="7FCD5F1D" w14:textId="77777777" w:rsidR="00FD043B" w:rsidRDefault="00573815" w:rsidP="008568B4">
      <w:pPr>
        <w:pStyle w:val="a3"/>
        <w:numPr>
          <w:ilvl w:val="0"/>
          <w:numId w:val="15"/>
        </w:numPr>
        <w:spacing w:before="120" w:after="120"/>
      </w:pPr>
      <w:r>
        <w:t>基于前文关于监控侧的设计，即在企业出口的</w:t>
      </w:r>
      <w:proofErr w:type="gramStart"/>
      <w:r>
        <w:t>每个道闸处</w:t>
      </w:r>
      <w:proofErr w:type="gramEnd"/>
      <w:r>
        <w:t>安装相关的闸机、超高频</w:t>
      </w:r>
      <w:r>
        <w:lastRenderedPageBreak/>
        <w:t>RFID</w:t>
      </w:r>
      <w:r>
        <w:t>探测器以及双目摄像头。</w:t>
      </w:r>
    </w:p>
    <w:p w14:paraId="04C6D932" w14:textId="77777777" w:rsidR="00FD043B" w:rsidRDefault="00573815" w:rsidP="008568B4">
      <w:pPr>
        <w:pStyle w:val="a3"/>
        <w:numPr>
          <w:ilvl w:val="0"/>
          <w:numId w:val="15"/>
        </w:numPr>
        <w:spacing w:before="120" w:after="120"/>
      </w:pPr>
      <w:r>
        <w:t>当道</w:t>
      </w:r>
      <w:proofErr w:type="gramStart"/>
      <w:r>
        <w:t>闸</w:t>
      </w:r>
      <w:proofErr w:type="gramEnd"/>
      <w:r>
        <w:t>监控系统启动后，人流检测摄像头将一直处于工作状态，用于检测人流经过情况。</w:t>
      </w:r>
    </w:p>
    <w:p w14:paraId="5B86F7CD" w14:textId="77777777" w:rsidR="00FD043B" w:rsidRDefault="00573815" w:rsidP="008568B4">
      <w:pPr>
        <w:pStyle w:val="a3"/>
        <w:numPr>
          <w:ilvl w:val="0"/>
          <w:numId w:val="15"/>
        </w:numPr>
        <w:spacing w:before="120" w:after="120"/>
      </w:pPr>
      <w:r>
        <w:t>当人流检测摄像头检测到人流经过，将会激活</w:t>
      </w:r>
      <w:r>
        <w:t>RFID</w:t>
      </w:r>
      <w:r>
        <w:t>探测器的工作状态，</w:t>
      </w:r>
      <w:r>
        <w:t>RFID</w:t>
      </w:r>
      <w:r>
        <w:t>探测器开始探测行人是否有将相关设备带出企业。</w:t>
      </w:r>
    </w:p>
    <w:p w14:paraId="63DD6CDB" w14:textId="77777777" w:rsidR="00FD043B" w:rsidRDefault="00573815" w:rsidP="008568B4">
      <w:pPr>
        <w:pStyle w:val="a3"/>
        <w:numPr>
          <w:ilvl w:val="0"/>
          <w:numId w:val="15"/>
        </w:numPr>
        <w:spacing w:before="120" w:after="120"/>
      </w:pPr>
      <w:r>
        <w:t>若检测到相关信号，系统会捕获设备</w:t>
      </w:r>
      <w:r>
        <w:t>ID</w:t>
      </w:r>
      <w:r>
        <w:t>，与此同时触发专门用于拍照的摄像头对行人拍照，向服务器发起认证请求，请求本次带出行为是否合法。</w:t>
      </w:r>
    </w:p>
    <w:p w14:paraId="40A5F14A" w14:textId="77777777" w:rsidR="00FD043B" w:rsidRDefault="00573815" w:rsidP="008568B4">
      <w:pPr>
        <w:pStyle w:val="a3"/>
        <w:numPr>
          <w:ilvl w:val="0"/>
          <w:numId w:val="15"/>
        </w:numPr>
        <w:spacing w:before="120" w:after="120"/>
      </w:pPr>
      <w:r>
        <w:t>当服务器收到门禁系统的认证请求后，会判断设备是否为个人设备，即设备并未在系统管辖范围之内。若为个人设备则认证通过，向门禁系统返回认证结果。若为系统管理设备则会继续执行后续的校验机制。</w:t>
      </w:r>
    </w:p>
    <w:p w14:paraId="392674A8" w14:textId="77777777" w:rsidR="00FD043B" w:rsidRDefault="00573815" w:rsidP="008568B4">
      <w:pPr>
        <w:pStyle w:val="a3"/>
        <w:numPr>
          <w:ilvl w:val="0"/>
          <w:numId w:val="15"/>
        </w:numPr>
        <w:spacing w:before="120" w:after="120"/>
      </w:pPr>
      <w:r>
        <w:t>若系统探测到的设备为重要设备或保密设备，系统判定为认证失败，返回认证结果的同时生成一条三级报警记录，携带者照片在服务器进行存储。</w:t>
      </w:r>
    </w:p>
    <w:p w14:paraId="13562388" w14:textId="77777777" w:rsidR="00FD043B" w:rsidRDefault="00573815" w:rsidP="008568B4">
      <w:pPr>
        <w:pStyle w:val="a3"/>
        <w:numPr>
          <w:ilvl w:val="0"/>
          <w:numId w:val="15"/>
        </w:numPr>
        <w:spacing w:before="120" w:after="120"/>
      </w:pPr>
      <w:r>
        <w:t>若设备为常规设备，系统首先会查询该设备借用人</w:t>
      </w:r>
      <w:r>
        <w:t>ID</w:t>
      </w:r>
      <w:r>
        <w:t>，如果设备</w:t>
      </w:r>
      <w:proofErr w:type="spellStart"/>
      <w:r>
        <w:t>holder_id</w:t>
      </w:r>
      <w:proofErr w:type="spellEnd"/>
      <w:r>
        <w:t>（即借用人</w:t>
      </w:r>
      <w:r>
        <w:t>ID</w:t>
      </w:r>
      <w:r>
        <w:t>）为</w:t>
      </w:r>
      <w:r>
        <w:t>NULL</w:t>
      </w:r>
      <w:r>
        <w:t>，即该设备正常情况下应该在库中，系统同样判定为认证失败，返回认证结果的同时会生成一条二级报警记录，携带者照片在服务器进行存储。</w:t>
      </w:r>
    </w:p>
    <w:p w14:paraId="6A9DCB5B" w14:textId="77777777" w:rsidR="00FD043B" w:rsidRDefault="00573815" w:rsidP="008568B4">
      <w:pPr>
        <w:pStyle w:val="a3"/>
        <w:numPr>
          <w:ilvl w:val="0"/>
          <w:numId w:val="15"/>
        </w:numPr>
        <w:spacing w:before="120" w:after="120"/>
      </w:pPr>
      <w:r>
        <w:t>若借用人</w:t>
      </w:r>
      <w:r>
        <w:t>ID</w:t>
      </w:r>
      <w:r>
        <w:t>不为空，则会进行人脸校验，即根据借用人</w:t>
      </w:r>
      <w:r>
        <w:t>ID</w:t>
      </w:r>
      <w:r>
        <w:t>查询该借用人人</w:t>
      </w:r>
      <w:proofErr w:type="gramStart"/>
      <w:r>
        <w:t>脸特征</w:t>
      </w:r>
      <w:proofErr w:type="gramEnd"/>
      <w:r>
        <w:t>信息，再通过人脸识别引擎提取门禁系统中摄像头所拍摄的携带</w:t>
      </w:r>
      <w:proofErr w:type="gramStart"/>
      <w:r>
        <w:t>人图</w:t>
      </w:r>
      <w:proofErr w:type="gramEnd"/>
      <w:r>
        <w:t>片特征值，通过人脸识别引擎对二者进行比对，确认借用者、携带者是否为同一人。</w:t>
      </w:r>
    </w:p>
    <w:p w14:paraId="428F4FAE" w14:textId="77777777" w:rsidR="00FD043B" w:rsidRDefault="00573815" w:rsidP="008568B4">
      <w:pPr>
        <w:pStyle w:val="a3"/>
        <w:numPr>
          <w:ilvl w:val="0"/>
          <w:numId w:val="15"/>
        </w:numPr>
        <w:spacing w:before="120" w:after="120"/>
      </w:pPr>
      <w:r>
        <w:t>若借用者、携带者被判定为同一人，则认证通过，返回认证结果同时生成该设备的正常带出记录，这里不存储携带者照片。</w:t>
      </w:r>
    </w:p>
    <w:p w14:paraId="0EF09616" w14:textId="77777777" w:rsidR="00FD043B" w:rsidRDefault="00573815" w:rsidP="008568B4">
      <w:pPr>
        <w:pStyle w:val="a3"/>
        <w:numPr>
          <w:ilvl w:val="0"/>
          <w:numId w:val="15"/>
        </w:numPr>
        <w:spacing w:before="120" w:after="120"/>
      </w:pPr>
      <w:r>
        <w:t>若二者被判定为非同一人，则认证失败，返回认证结果的同时会生成该设备的一级报警记录，并存储携带者照片。</w:t>
      </w:r>
    </w:p>
    <w:p w14:paraId="3EBA9598" w14:textId="77777777" w:rsidR="00FD043B" w:rsidRDefault="00573815" w:rsidP="008568B4">
      <w:pPr>
        <w:pStyle w:val="a3"/>
        <w:numPr>
          <w:ilvl w:val="0"/>
          <w:numId w:val="15"/>
        </w:numPr>
        <w:spacing w:before="120" w:after="120"/>
      </w:pPr>
      <w:r>
        <w:t>相关认证结果返回后，门禁系统根据返回的认证结果触发相关的报警机制，只有认证通过才会打开道闸，认证失败会触发报警机制，提醒门禁处安保人员进行相关核验，人工处置，人工放行。</w:t>
      </w:r>
    </w:p>
    <w:p w14:paraId="1709CCA0" w14:textId="77777777" w:rsidR="00FD043B" w:rsidRPr="001A74B7" w:rsidRDefault="00573815" w:rsidP="001A74B7">
      <w:pPr>
        <w:spacing w:before="120" w:after="120"/>
        <w:ind w:firstLine="482"/>
        <w:rPr>
          <w:b/>
        </w:rPr>
      </w:pPr>
      <w:r w:rsidRPr="001A74B7">
        <w:rPr>
          <w:b/>
        </w:rPr>
        <w:t>若检测到同时带出多台设备，在请求校验时，请求数据中将包含该人员携带的设备</w:t>
      </w:r>
      <w:r w:rsidRPr="001A74B7">
        <w:rPr>
          <w:b/>
        </w:rPr>
        <w:t>ID</w:t>
      </w:r>
      <w:r w:rsidRPr="001A74B7">
        <w:rPr>
          <w:b/>
        </w:rPr>
        <w:t>列表。系统会对每台设备都进行相关校验，只要这些设备中存在设备被非法带出，都会认证失败，并且所有设备的相关携带行为都会被系统记录。</w:t>
      </w:r>
    </w:p>
    <w:p w14:paraId="6DFBD8E2" w14:textId="77777777" w:rsidR="00FD043B" w:rsidRPr="008D7665" w:rsidRDefault="00573815" w:rsidP="008568B4">
      <w:pPr>
        <w:pStyle w:val="a3"/>
        <w:numPr>
          <w:ilvl w:val="0"/>
          <w:numId w:val="4"/>
        </w:numPr>
        <w:spacing w:before="120" w:after="120"/>
        <w:rPr>
          <w:b/>
        </w:rPr>
      </w:pPr>
      <w:r w:rsidRPr="008D7665">
        <w:rPr>
          <w:b/>
        </w:rPr>
        <w:t>自动报警</w:t>
      </w:r>
    </w:p>
    <w:p w14:paraId="71BC503B" w14:textId="77777777" w:rsidR="00FD043B" w:rsidRDefault="00573815" w:rsidP="00F70EBD">
      <w:pPr>
        <w:spacing w:before="120" w:after="120"/>
        <w:ind w:firstLine="480"/>
      </w:pPr>
      <w:r>
        <w:t>在上一节关于设备带出校验的分析中提到，当设备带出并被检测到，门禁系统会请求认证携带的合法性，门禁系统根据认证结果会自动触发相关报警机制。</w:t>
      </w:r>
    </w:p>
    <w:p w14:paraId="605EEAA2" w14:textId="77777777" w:rsidR="00FD043B" w:rsidRPr="007531A4" w:rsidRDefault="00573815" w:rsidP="008568B4">
      <w:pPr>
        <w:pStyle w:val="a3"/>
        <w:numPr>
          <w:ilvl w:val="0"/>
          <w:numId w:val="4"/>
        </w:numPr>
        <w:spacing w:before="120" w:after="120"/>
        <w:rPr>
          <w:b/>
        </w:rPr>
      </w:pPr>
      <w:r w:rsidRPr="007531A4">
        <w:rPr>
          <w:b/>
        </w:rPr>
        <w:lastRenderedPageBreak/>
        <w:t>实时记录</w:t>
      </w:r>
    </w:p>
    <w:p w14:paraId="345C24CA" w14:textId="77777777" w:rsidR="00273387" w:rsidRDefault="00573815" w:rsidP="00273387">
      <w:pPr>
        <w:keepNext/>
        <w:spacing w:before="120" w:after="120" w:line="240" w:lineRule="auto"/>
        <w:ind w:firstLineChars="0" w:firstLine="0"/>
        <w:jc w:val="center"/>
      </w:pPr>
      <w:r>
        <w:rPr>
          <w:rFonts w:cs="Times New Roman"/>
          <w:noProof/>
          <w:sz w:val="22"/>
        </w:rPr>
        <w:drawing>
          <wp:inline distT="0" distB="0" distL="0" distR="0" wp14:anchorId="274743E4" wp14:editId="74044F27">
            <wp:extent cx="3867150" cy="2300288"/>
            <wp:effectExtent l="0" t="0" r="0" b="0"/>
            <wp:docPr id="19" name="Picture 19" descr="Generated"/>
            <wp:cNvGraphicFramePr/>
            <a:graphic xmlns:a="http://schemas.openxmlformats.org/drawingml/2006/main">
              <a:graphicData uri="http://schemas.openxmlformats.org/drawingml/2006/picture">
                <pic:pic xmlns:pic="http://schemas.openxmlformats.org/drawingml/2006/picture">
                  <pic:nvPicPr>
                    <pic:cNvPr id="19" name="Generated"/>
                    <pic:cNvPicPr/>
                  </pic:nvPicPr>
                  <pic:blipFill>
                    <a:blip r:embed="rId30"/>
                    <a:stretch>
                      <a:fillRect/>
                    </a:stretch>
                  </pic:blipFill>
                  <pic:spPr>
                    <a:xfrm>
                      <a:off x="0" y="0"/>
                      <a:ext cx="3874286" cy="2304533"/>
                    </a:xfrm>
                    <a:prstGeom prst="rect">
                      <a:avLst/>
                    </a:prstGeom>
                  </pic:spPr>
                </pic:pic>
              </a:graphicData>
            </a:graphic>
          </wp:inline>
        </w:drawing>
      </w:r>
    </w:p>
    <w:p w14:paraId="4DFC2E5A" w14:textId="1FC3D9A2" w:rsidR="00FD043B" w:rsidRDefault="00273387" w:rsidP="00273387">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21</w:t>
      </w:r>
      <w:r>
        <w:fldChar w:fldCharType="end"/>
      </w:r>
      <w:r>
        <w:rPr>
          <w:rFonts w:hint="eastAsia"/>
        </w:rPr>
        <w:t>实时记录</w:t>
      </w:r>
    </w:p>
    <w:p w14:paraId="5E8B0BC9" w14:textId="77777777" w:rsidR="00FD043B" w:rsidRDefault="00573815" w:rsidP="00273387">
      <w:pPr>
        <w:spacing w:before="120" w:after="120"/>
        <w:ind w:firstLine="480"/>
      </w:pPr>
      <w:r>
        <w:t>如上图所示，该系统在对设备管理的相关环节中，都会进行实时记录。主要包括设备借出、设备归还时产生的相关借还记录，设备在进行私下流通时产生的设备状态变更记录，以及设备带出时产生的正常带出记录及各等级的报警记录。</w:t>
      </w:r>
    </w:p>
    <w:p w14:paraId="174FF6BD" w14:textId="77777777" w:rsidR="00FD043B" w:rsidRPr="000B5D8F" w:rsidRDefault="00573815" w:rsidP="008568B4">
      <w:pPr>
        <w:pStyle w:val="a3"/>
        <w:numPr>
          <w:ilvl w:val="0"/>
          <w:numId w:val="4"/>
        </w:numPr>
        <w:spacing w:before="120" w:after="120"/>
        <w:rPr>
          <w:b/>
        </w:rPr>
      </w:pPr>
      <w:r w:rsidRPr="000B5D8F">
        <w:rPr>
          <w:b/>
        </w:rPr>
        <w:t>定期盘点</w:t>
      </w:r>
    </w:p>
    <w:p w14:paraId="71B96688" w14:textId="77777777" w:rsidR="0002082F" w:rsidRDefault="00573815" w:rsidP="0002082F">
      <w:pPr>
        <w:keepNext/>
        <w:spacing w:before="120" w:after="120" w:line="240" w:lineRule="auto"/>
        <w:ind w:firstLineChars="0" w:firstLine="0"/>
        <w:jc w:val="center"/>
      </w:pPr>
      <w:r>
        <w:rPr>
          <w:rFonts w:cs="Times New Roman"/>
          <w:noProof/>
          <w:sz w:val="22"/>
        </w:rPr>
        <w:lastRenderedPageBreak/>
        <w:drawing>
          <wp:inline distT="0" distB="0" distL="0" distR="0" wp14:anchorId="645D7663" wp14:editId="7093B178">
            <wp:extent cx="3771900" cy="4025528"/>
            <wp:effectExtent l="0" t="0" r="0" b="0"/>
            <wp:docPr id="20" name="Picture 20" descr="Generated"/>
            <wp:cNvGraphicFramePr/>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31"/>
                    <a:stretch>
                      <a:fillRect/>
                    </a:stretch>
                  </pic:blipFill>
                  <pic:spPr>
                    <a:xfrm>
                      <a:off x="0" y="0"/>
                      <a:ext cx="3777004" cy="4030975"/>
                    </a:xfrm>
                    <a:prstGeom prst="rect">
                      <a:avLst/>
                    </a:prstGeom>
                  </pic:spPr>
                </pic:pic>
              </a:graphicData>
            </a:graphic>
          </wp:inline>
        </w:drawing>
      </w:r>
    </w:p>
    <w:p w14:paraId="709F603F" w14:textId="2F836C5A" w:rsidR="00FD043B" w:rsidRDefault="0002082F" w:rsidP="0002082F">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22</w:t>
      </w:r>
      <w:r>
        <w:fldChar w:fldCharType="end"/>
      </w:r>
      <w:r>
        <w:rPr>
          <w:rFonts w:hint="eastAsia"/>
        </w:rPr>
        <w:t>设备盘点</w:t>
      </w:r>
    </w:p>
    <w:p w14:paraId="2D3C4002" w14:textId="77777777" w:rsidR="00FD043B" w:rsidRDefault="00573815" w:rsidP="00E60660">
      <w:pPr>
        <w:spacing w:before="120" w:after="120"/>
        <w:ind w:firstLine="480"/>
      </w:pPr>
      <w:r>
        <w:t>如上图所示，当管理人员通过该系统定期对设备进行盘点时，系统会分别给出库存设备清单、外借设备清单。</w:t>
      </w:r>
    </w:p>
    <w:p w14:paraId="7B704E96" w14:textId="77777777" w:rsidR="00FD043B" w:rsidRDefault="00573815" w:rsidP="008568B4">
      <w:pPr>
        <w:pStyle w:val="a3"/>
        <w:numPr>
          <w:ilvl w:val="0"/>
          <w:numId w:val="16"/>
        </w:numPr>
        <w:spacing w:before="120" w:after="120"/>
      </w:pPr>
      <w:r>
        <w:t>库存设备清单，主要包括库存设备总数，常规、重要、保密各级设备的清单，方便管理人员及时掌握设备的库存情况。</w:t>
      </w:r>
    </w:p>
    <w:p w14:paraId="1E83C3BC" w14:textId="77777777" w:rsidR="00FD043B" w:rsidRDefault="00573815" w:rsidP="008568B4">
      <w:pPr>
        <w:pStyle w:val="a3"/>
        <w:numPr>
          <w:ilvl w:val="0"/>
          <w:numId w:val="16"/>
        </w:numPr>
        <w:spacing w:before="120" w:after="120"/>
      </w:pPr>
      <w:r>
        <w:t>外借设备清单，同样包括设备外借设备总数，以及各类设备清单，同时清单还给出了各设备的借用者信息及借用时间。方便设备管理</w:t>
      </w:r>
      <w:proofErr w:type="gramStart"/>
      <w:r>
        <w:t>员对外</w:t>
      </w:r>
      <w:proofErr w:type="gramEnd"/>
      <w:r>
        <w:t>借设备进行实时跟进，确保设备安全状态。</w:t>
      </w:r>
    </w:p>
    <w:p w14:paraId="3FF8C4DC" w14:textId="77777777" w:rsidR="00FD043B" w:rsidRPr="0000454C" w:rsidRDefault="00573815" w:rsidP="008568B4">
      <w:pPr>
        <w:pStyle w:val="a3"/>
        <w:numPr>
          <w:ilvl w:val="0"/>
          <w:numId w:val="4"/>
        </w:numPr>
        <w:spacing w:before="120" w:after="120"/>
        <w:rPr>
          <w:b/>
        </w:rPr>
      </w:pPr>
      <w:r w:rsidRPr="0000454C">
        <w:rPr>
          <w:b/>
        </w:rPr>
        <w:t>实时追踪</w:t>
      </w:r>
    </w:p>
    <w:p w14:paraId="45A5034A" w14:textId="77777777" w:rsidR="00FD043B" w:rsidRDefault="00573815" w:rsidP="004A62F6">
      <w:pPr>
        <w:spacing w:before="120" w:after="120"/>
        <w:ind w:firstLine="480"/>
      </w:pPr>
      <w:r>
        <w:t>在该系统设计中，可以实现对相关设备的实时追踪，即实时掌握当前设备状态，主要为被谁持有，并导出某个设备的相关借还记录，相关带出记录及相关报警记录，根据相关记录可溯源该设备相关状态，实时跟进设备的动态，动态掌握设备行踪。</w:t>
      </w:r>
    </w:p>
    <w:p w14:paraId="667BFFC7" w14:textId="2038B489" w:rsidR="004A62F6" w:rsidRDefault="004A62F6" w:rsidP="004A62F6">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9360D">
        <w:rPr>
          <w:noProof/>
        </w:rPr>
        <w:t>2</w:t>
      </w:r>
      <w:r>
        <w:fldChar w:fldCharType="end"/>
      </w:r>
      <w:r w:rsidRPr="006D6A4B">
        <w:rPr>
          <w:rFonts w:hint="eastAsia"/>
        </w:rPr>
        <w:t>设备追踪表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964"/>
        <w:gridCol w:w="2809"/>
        <w:gridCol w:w="4642"/>
      </w:tblGrid>
      <w:tr w:rsidR="00FD043B" w14:paraId="1FB8DE9F" w14:textId="77777777" w:rsidTr="00323FB1">
        <w:trPr>
          <w:trHeight w:val="500"/>
        </w:trPr>
        <w:tc>
          <w:tcPr>
            <w:tcW w:w="1964" w:type="dxa"/>
            <w:vAlign w:val="center"/>
          </w:tcPr>
          <w:p w14:paraId="3E106396" w14:textId="77777777" w:rsidR="00FD043B" w:rsidRDefault="00573815" w:rsidP="00323FB1">
            <w:pPr>
              <w:pStyle w:val="aa"/>
            </w:pPr>
            <w:r>
              <w:t>行为</w:t>
            </w:r>
          </w:p>
        </w:tc>
        <w:tc>
          <w:tcPr>
            <w:tcW w:w="2809" w:type="dxa"/>
            <w:vAlign w:val="center"/>
          </w:tcPr>
          <w:p w14:paraId="15C959B8" w14:textId="77777777" w:rsidR="00FD043B" w:rsidRDefault="00573815" w:rsidP="00323FB1">
            <w:pPr>
              <w:pStyle w:val="aa"/>
            </w:pPr>
            <w:r>
              <w:t>执行时间</w:t>
            </w:r>
          </w:p>
        </w:tc>
        <w:tc>
          <w:tcPr>
            <w:tcW w:w="4642" w:type="dxa"/>
            <w:vAlign w:val="center"/>
          </w:tcPr>
          <w:p w14:paraId="6883B4B8" w14:textId="77777777" w:rsidR="00FD043B" w:rsidRDefault="00573815" w:rsidP="00323FB1">
            <w:pPr>
              <w:pStyle w:val="aa"/>
            </w:pPr>
            <w:r>
              <w:t>执行人信息</w:t>
            </w:r>
          </w:p>
        </w:tc>
      </w:tr>
      <w:tr w:rsidR="00FD043B" w14:paraId="0869915B" w14:textId="77777777" w:rsidTr="00323FB1">
        <w:trPr>
          <w:trHeight w:val="500"/>
        </w:trPr>
        <w:tc>
          <w:tcPr>
            <w:tcW w:w="1964" w:type="dxa"/>
            <w:vAlign w:val="center"/>
          </w:tcPr>
          <w:p w14:paraId="12414332" w14:textId="77777777" w:rsidR="00FD043B" w:rsidRPr="00323FB1" w:rsidRDefault="00573815" w:rsidP="00323FB1">
            <w:pPr>
              <w:pStyle w:val="aa"/>
              <w:rPr>
                <w:b w:val="0"/>
              </w:rPr>
            </w:pPr>
            <w:r w:rsidRPr="00323FB1">
              <w:rPr>
                <w:b w:val="0"/>
              </w:rPr>
              <w:lastRenderedPageBreak/>
              <w:t>借出</w:t>
            </w:r>
          </w:p>
        </w:tc>
        <w:tc>
          <w:tcPr>
            <w:tcW w:w="2809" w:type="dxa"/>
            <w:vAlign w:val="center"/>
          </w:tcPr>
          <w:p w14:paraId="6CBB88F0" w14:textId="77777777" w:rsidR="00FD043B" w:rsidRPr="00323FB1" w:rsidRDefault="00573815" w:rsidP="00323FB1">
            <w:pPr>
              <w:pStyle w:val="aa"/>
              <w:rPr>
                <w:b w:val="0"/>
              </w:rPr>
            </w:pPr>
            <w:r w:rsidRPr="00323FB1">
              <w:rPr>
                <w:b w:val="0"/>
              </w:rPr>
              <w:t>2021.3.28 10:23:43</w:t>
            </w:r>
          </w:p>
        </w:tc>
        <w:tc>
          <w:tcPr>
            <w:tcW w:w="4642" w:type="dxa"/>
            <w:vAlign w:val="center"/>
          </w:tcPr>
          <w:p w14:paraId="71814CBB" w14:textId="77777777" w:rsidR="00FD043B" w:rsidRPr="00323FB1" w:rsidRDefault="00573815" w:rsidP="00323FB1">
            <w:pPr>
              <w:pStyle w:val="aa"/>
              <w:rPr>
                <w:b w:val="0"/>
              </w:rPr>
            </w:pPr>
            <w:r w:rsidRPr="00323FB1">
              <w:rPr>
                <w:b w:val="0"/>
              </w:rPr>
              <w:t>员工</w:t>
            </w:r>
            <w:r w:rsidRPr="00323FB1">
              <w:rPr>
                <w:b w:val="0"/>
              </w:rPr>
              <w:t>A</w:t>
            </w:r>
          </w:p>
        </w:tc>
      </w:tr>
      <w:tr w:rsidR="00FD043B" w14:paraId="533D9FD2" w14:textId="77777777" w:rsidTr="00323FB1">
        <w:trPr>
          <w:trHeight w:val="500"/>
        </w:trPr>
        <w:tc>
          <w:tcPr>
            <w:tcW w:w="1964" w:type="dxa"/>
            <w:vAlign w:val="center"/>
          </w:tcPr>
          <w:p w14:paraId="54FA076E" w14:textId="77777777" w:rsidR="00FD043B" w:rsidRPr="00323FB1" w:rsidRDefault="00573815" w:rsidP="00323FB1">
            <w:pPr>
              <w:pStyle w:val="aa"/>
              <w:rPr>
                <w:b w:val="0"/>
              </w:rPr>
            </w:pPr>
            <w:r w:rsidRPr="00323FB1">
              <w:rPr>
                <w:b w:val="0"/>
              </w:rPr>
              <w:t>归还</w:t>
            </w:r>
          </w:p>
        </w:tc>
        <w:tc>
          <w:tcPr>
            <w:tcW w:w="2809" w:type="dxa"/>
            <w:vAlign w:val="center"/>
          </w:tcPr>
          <w:p w14:paraId="16FBE9B8" w14:textId="77777777" w:rsidR="00FD043B" w:rsidRPr="00323FB1" w:rsidRDefault="00573815" w:rsidP="00323FB1">
            <w:pPr>
              <w:pStyle w:val="aa"/>
              <w:rPr>
                <w:b w:val="0"/>
              </w:rPr>
            </w:pPr>
            <w:r w:rsidRPr="00323FB1">
              <w:rPr>
                <w:b w:val="0"/>
              </w:rPr>
              <w:t>2021.3.28 19:34:31</w:t>
            </w:r>
          </w:p>
        </w:tc>
        <w:tc>
          <w:tcPr>
            <w:tcW w:w="4642" w:type="dxa"/>
            <w:vAlign w:val="center"/>
          </w:tcPr>
          <w:p w14:paraId="5941FAC1" w14:textId="77777777" w:rsidR="00FD043B" w:rsidRPr="00323FB1" w:rsidRDefault="00573815" w:rsidP="00323FB1">
            <w:pPr>
              <w:pStyle w:val="aa"/>
              <w:rPr>
                <w:b w:val="0"/>
              </w:rPr>
            </w:pPr>
            <w:r w:rsidRPr="00323FB1">
              <w:rPr>
                <w:b w:val="0"/>
              </w:rPr>
              <w:t>员工</w:t>
            </w:r>
            <w:r w:rsidRPr="00323FB1">
              <w:rPr>
                <w:b w:val="0"/>
              </w:rPr>
              <w:t>A</w:t>
            </w:r>
          </w:p>
        </w:tc>
      </w:tr>
      <w:tr w:rsidR="00FD043B" w14:paraId="6E3E9E62" w14:textId="77777777" w:rsidTr="00323FB1">
        <w:trPr>
          <w:trHeight w:val="500"/>
        </w:trPr>
        <w:tc>
          <w:tcPr>
            <w:tcW w:w="1964" w:type="dxa"/>
            <w:vAlign w:val="center"/>
          </w:tcPr>
          <w:p w14:paraId="7E290FBB" w14:textId="77777777" w:rsidR="00FD043B" w:rsidRPr="00323FB1" w:rsidRDefault="00573815" w:rsidP="00323FB1">
            <w:pPr>
              <w:pStyle w:val="aa"/>
              <w:rPr>
                <w:b w:val="0"/>
              </w:rPr>
            </w:pPr>
            <w:r w:rsidRPr="00323FB1">
              <w:rPr>
                <w:b w:val="0"/>
              </w:rPr>
              <w:t>借出</w:t>
            </w:r>
          </w:p>
        </w:tc>
        <w:tc>
          <w:tcPr>
            <w:tcW w:w="2809" w:type="dxa"/>
            <w:vAlign w:val="center"/>
          </w:tcPr>
          <w:p w14:paraId="084D6DFA" w14:textId="77777777" w:rsidR="00FD043B" w:rsidRPr="00323FB1" w:rsidRDefault="00573815" w:rsidP="00323FB1">
            <w:pPr>
              <w:pStyle w:val="aa"/>
              <w:rPr>
                <w:b w:val="0"/>
              </w:rPr>
            </w:pPr>
            <w:r w:rsidRPr="00323FB1">
              <w:rPr>
                <w:b w:val="0"/>
              </w:rPr>
              <w:t>2021.3.29 10:23:43</w:t>
            </w:r>
          </w:p>
        </w:tc>
        <w:tc>
          <w:tcPr>
            <w:tcW w:w="4642" w:type="dxa"/>
            <w:vAlign w:val="center"/>
          </w:tcPr>
          <w:p w14:paraId="1D80B8CF" w14:textId="77777777" w:rsidR="00FD043B" w:rsidRPr="00323FB1" w:rsidRDefault="00573815" w:rsidP="00323FB1">
            <w:pPr>
              <w:pStyle w:val="aa"/>
              <w:rPr>
                <w:b w:val="0"/>
              </w:rPr>
            </w:pPr>
            <w:r w:rsidRPr="00323FB1">
              <w:rPr>
                <w:b w:val="0"/>
              </w:rPr>
              <w:t>员工</w:t>
            </w:r>
            <w:r w:rsidRPr="00323FB1">
              <w:rPr>
                <w:b w:val="0"/>
              </w:rPr>
              <w:t>B</w:t>
            </w:r>
          </w:p>
        </w:tc>
      </w:tr>
      <w:tr w:rsidR="00FD043B" w14:paraId="1D01453A" w14:textId="77777777" w:rsidTr="00323FB1">
        <w:trPr>
          <w:trHeight w:val="500"/>
        </w:trPr>
        <w:tc>
          <w:tcPr>
            <w:tcW w:w="1964" w:type="dxa"/>
            <w:vAlign w:val="center"/>
          </w:tcPr>
          <w:p w14:paraId="734F16DA" w14:textId="77777777" w:rsidR="00FD043B" w:rsidRPr="00323FB1" w:rsidRDefault="00573815" w:rsidP="00323FB1">
            <w:pPr>
              <w:pStyle w:val="aa"/>
              <w:rPr>
                <w:b w:val="0"/>
              </w:rPr>
            </w:pPr>
            <w:r w:rsidRPr="00323FB1">
              <w:rPr>
                <w:b w:val="0"/>
              </w:rPr>
              <w:t>私下流通</w:t>
            </w:r>
          </w:p>
        </w:tc>
        <w:tc>
          <w:tcPr>
            <w:tcW w:w="2809" w:type="dxa"/>
            <w:vAlign w:val="center"/>
          </w:tcPr>
          <w:p w14:paraId="3C2C8FC6" w14:textId="77777777" w:rsidR="00FD043B" w:rsidRPr="00323FB1" w:rsidRDefault="00573815" w:rsidP="00323FB1">
            <w:pPr>
              <w:pStyle w:val="aa"/>
              <w:rPr>
                <w:b w:val="0"/>
              </w:rPr>
            </w:pPr>
            <w:r w:rsidRPr="00323FB1">
              <w:rPr>
                <w:b w:val="0"/>
              </w:rPr>
              <w:t>2021.3.29 11:26:53</w:t>
            </w:r>
          </w:p>
        </w:tc>
        <w:tc>
          <w:tcPr>
            <w:tcW w:w="4642" w:type="dxa"/>
            <w:vAlign w:val="center"/>
          </w:tcPr>
          <w:p w14:paraId="14946C09" w14:textId="77777777" w:rsidR="00FD043B" w:rsidRPr="00323FB1" w:rsidRDefault="00573815" w:rsidP="00323FB1">
            <w:pPr>
              <w:pStyle w:val="aa"/>
              <w:rPr>
                <w:b w:val="0"/>
              </w:rPr>
            </w:pPr>
            <w:r w:rsidRPr="00323FB1">
              <w:rPr>
                <w:b w:val="0"/>
              </w:rPr>
              <w:t>员工</w:t>
            </w:r>
            <w:r w:rsidRPr="00323FB1">
              <w:rPr>
                <w:b w:val="0"/>
              </w:rPr>
              <w:t>C</w:t>
            </w:r>
          </w:p>
        </w:tc>
      </w:tr>
      <w:tr w:rsidR="00FD043B" w14:paraId="7A7E0149" w14:textId="77777777" w:rsidTr="00323FB1">
        <w:trPr>
          <w:trHeight w:val="500"/>
        </w:trPr>
        <w:tc>
          <w:tcPr>
            <w:tcW w:w="1964" w:type="dxa"/>
            <w:vAlign w:val="center"/>
          </w:tcPr>
          <w:p w14:paraId="54C97F23" w14:textId="77777777" w:rsidR="00FD043B" w:rsidRPr="00323FB1" w:rsidRDefault="00573815" w:rsidP="00323FB1">
            <w:pPr>
              <w:pStyle w:val="aa"/>
              <w:rPr>
                <w:b w:val="0"/>
              </w:rPr>
            </w:pPr>
            <w:r w:rsidRPr="00323FB1">
              <w:rPr>
                <w:b w:val="0"/>
              </w:rPr>
              <w:t>带出</w:t>
            </w:r>
          </w:p>
        </w:tc>
        <w:tc>
          <w:tcPr>
            <w:tcW w:w="2809" w:type="dxa"/>
            <w:vAlign w:val="center"/>
          </w:tcPr>
          <w:p w14:paraId="511F3CFA" w14:textId="77777777" w:rsidR="00FD043B" w:rsidRPr="00323FB1" w:rsidRDefault="00573815" w:rsidP="00323FB1">
            <w:pPr>
              <w:pStyle w:val="aa"/>
              <w:rPr>
                <w:b w:val="0"/>
              </w:rPr>
            </w:pPr>
            <w:r w:rsidRPr="00323FB1">
              <w:rPr>
                <w:b w:val="0"/>
              </w:rPr>
              <w:t>2021.3.29 20:23:43</w:t>
            </w:r>
          </w:p>
        </w:tc>
        <w:tc>
          <w:tcPr>
            <w:tcW w:w="4642" w:type="dxa"/>
            <w:vAlign w:val="center"/>
          </w:tcPr>
          <w:p w14:paraId="367325CD" w14:textId="77777777" w:rsidR="00FD043B" w:rsidRPr="00323FB1" w:rsidRDefault="00573815" w:rsidP="00323FB1">
            <w:pPr>
              <w:pStyle w:val="aa"/>
              <w:rPr>
                <w:b w:val="0"/>
              </w:rPr>
            </w:pPr>
            <w:r w:rsidRPr="00323FB1">
              <w:rPr>
                <w:b w:val="0"/>
              </w:rPr>
              <w:t>员工</w:t>
            </w:r>
            <w:r w:rsidRPr="00323FB1">
              <w:rPr>
                <w:b w:val="0"/>
              </w:rPr>
              <w:t>C</w:t>
            </w:r>
          </w:p>
        </w:tc>
      </w:tr>
      <w:tr w:rsidR="00FD043B" w14:paraId="21D9E617" w14:textId="77777777" w:rsidTr="00323FB1">
        <w:trPr>
          <w:trHeight w:val="500"/>
        </w:trPr>
        <w:tc>
          <w:tcPr>
            <w:tcW w:w="1964" w:type="dxa"/>
            <w:vAlign w:val="center"/>
          </w:tcPr>
          <w:p w14:paraId="4F04493A" w14:textId="77777777" w:rsidR="00FD043B" w:rsidRPr="00323FB1" w:rsidRDefault="00573815" w:rsidP="00323FB1">
            <w:pPr>
              <w:pStyle w:val="aa"/>
              <w:rPr>
                <w:b w:val="0"/>
              </w:rPr>
            </w:pPr>
            <w:r w:rsidRPr="00323FB1">
              <w:rPr>
                <w:b w:val="0"/>
              </w:rPr>
              <w:t>私下流通</w:t>
            </w:r>
          </w:p>
        </w:tc>
        <w:tc>
          <w:tcPr>
            <w:tcW w:w="2809" w:type="dxa"/>
            <w:vAlign w:val="center"/>
          </w:tcPr>
          <w:p w14:paraId="727A0BB6" w14:textId="77777777" w:rsidR="00FD043B" w:rsidRPr="00323FB1" w:rsidRDefault="00573815" w:rsidP="00323FB1">
            <w:pPr>
              <w:pStyle w:val="aa"/>
              <w:rPr>
                <w:b w:val="0"/>
              </w:rPr>
            </w:pPr>
            <w:r w:rsidRPr="00323FB1">
              <w:rPr>
                <w:b w:val="0"/>
              </w:rPr>
              <w:t>2021.3.30 10:12:03</w:t>
            </w:r>
          </w:p>
        </w:tc>
        <w:tc>
          <w:tcPr>
            <w:tcW w:w="4642" w:type="dxa"/>
            <w:vAlign w:val="center"/>
          </w:tcPr>
          <w:p w14:paraId="4F20368F" w14:textId="77777777" w:rsidR="00FD043B" w:rsidRPr="00323FB1" w:rsidRDefault="00573815" w:rsidP="00323FB1">
            <w:pPr>
              <w:pStyle w:val="aa"/>
              <w:rPr>
                <w:b w:val="0"/>
              </w:rPr>
            </w:pPr>
            <w:r w:rsidRPr="00323FB1">
              <w:rPr>
                <w:b w:val="0"/>
              </w:rPr>
              <w:t>员工</w:t>
            </w:r>
            <w:r w:rsidRPr="00323FB1">
              <w:rPr>
                <w:b w:val="0"/>
              </w:rPr>
              <w:t>D</w:t>
            </w:r>
          </w:p>
        </w:tc>
      </w:tr>
    </w:tbl>
    <w:p w14:paraId="3F5CC78A" w14:textId="77777777" w:rsidR="00FD043B" w:rsidRDefault="00314334" w:rsidP="00314334">
      <w:pPr>
        <w:pStyle w:val="3"/>
      </w:pPr>
      <w:bookmarkStart w:id="107" w:name="_Toc69496057"/>
      <w:r>
        <w:rPr>
          <w:rFonts w:hint="eastAsia"/>
        </w:rPr>
        <w:t>3</w:t>
      </w:r>
      <w:r>
        <w:t xml:space="preserve">.3.2 </w:t>
      </w:r>
      <w:r w:rsidR="00573815">
        <w:t>人脸识别引擎</w:t>
      </w:r>
      <w:bookmarkEnd w:id="107"/>
    </w:p>
    <w:p w14:paraId="655FC209" w14:textId="77777777" w:rsidR="003B3167" w:rsidRDefault="003B3167" w:rsidP="003B3167">
      <w:pPr>
        <w:keepNext/>
        <w:spacing w:before="120" w:after="120" w:line="240" w:lineRule="auto"/>
        <w:ind w:firstLineChars="0" w:firstLine="0"/>
        <w:jc w:val="center"/>
      </w:pPr>
      <w:r>
        <w:rPr>
          <w:rFonts w:eastAsia="宋体" w:cs="Times New Roman"/>
          <w:noProof/>
          <w:sz w:val="22"/>
        </w:rPr>
        <w:drawing>
          <wp:inline distT="0" distB="0" distL="0" distR="0" wp14:anchorId="6D0C2BF2" wp14:editId="06FEDDBA">
            <wp:extent cx="2962275" cy="2257458"/>
            <wp:effectExtent l="0" t="0" r="0" b="0"/>
            <wp:docPr id="28"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32"/>
                    <a:srcRect t="4250" b="6276"/>
                    <a:stretch/>
                  </pic:blipFill>
                  <pic:spPr bwMode="auto">
                    <a:xfrm>
                      <a:off x="0" y="0"/>
                      <a:ext cx="2982587" cy="2272937"/>
                    </a:xfrm>
                    <a:prstGeom prst="rect">
                      <a:avLst/>
                    </a:prstGeom>
                    <a:ln>
                      <a:noFill/>
                    </a:ln>
                    <a:extLst>
                      <a:ext uri="{53640926-AAD7-44D8-BBD7-CCE9431645EC}">
                        <a14:shadowObscured xmlns:a14="http://schemas.microsoft.com/office/drawing/2010/main"/>
                      </a:ext>
                    </a:extLst>
                  </pic:spPr>
                </pic:pic>
              </a:graphicData>
            </a:graphic>
          </wp:inline>
        </w:drawing>
      </w:r>
    </w:p>
    <w:p w14:paraId="25A3C95C" w14:textId="65A9F93B" w:rsidR="00FD043B" w:rsidRDefault="003B3167" w:rsidP="003B3167">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23</w:t>
      </w:r>
      <w:r>
        <w:fldChar w:fldCharType="end"/>
      </w:r>
      <w:r>
        <w:rPr>
          <w:rFonts w:hint="eastAsia"/>
        </w:rPr>
        <w:t>人脸识别</w:t>
      </w:r>
    </w:p>
    <w:p w14:paraId="17708C17" w14:textId="77777777" w:rsidR="00FD043B" w:rsidRDefault="00573815" w:rsidP="001126ED">
      <w:pPr>
        <w:spacing w:before="120" w:after="120"/>
        <w:ind w:firstLine="480"/>
      </w:pPr>
      <w:r>
        <w:t>如上图所示，系统中所用到的关于人脸识别的相关功能依赖于第三方</w:t>
      </w:r>
      <w:r>
        <w:t>SDK</w:t>
      </w:r>
      <w:r>
        <w:t>。根据相关</w:t>
      </w:r>
      <w:r>
        <w:t>SDK</w:t>
      </w:r>
      <w:r>
        <w:t>开发集成了人脸识别工具。</w:t>
      </w:r>
    </w:p>
    <w:p w14:paraId="53BB14A3" w14:textId="77777777" w:rsidR="00A8178B" w:rsidRDefault="00573815" w:rsidP="00A8178B">
      <w:pPr>
        <w:keepNext/>
        <w:spacing w:before="120" w:after="120" w:line="240" w:lineRule="auto"/>
        <w:ind w:firstLineChars="0" w:firstLine="0"/>
        <w:jc w:val="center"/>
      </w:pPr>
      <w:r>
        <w:rPr>
          <w:rFonts w:cs="Times New Roman"/>
          <w:noProof/>
          <w:sz w:val="22"/>
        </w:rPr>
        <w:lastRenderedPageBreak/>
        <w:drawing>
          <wp:inline distT="0" distB="0" distL="0" distR="0" wp14:anchorId="7A8CD0F4" wp14:editId="07391D2D">
            <wp:extent cx="4991100" cy="3562613"/>
            <wp:effectExtent l="0" t="0" r="0" b="0"/>
            <wp:docPr id="21" name="Picture 21" descr="Generated"/>
            <wp:cNvGraphicFramePr/>
            <a:graphic xmlns:a="http://schemas.openxmlformats.org/drawingml/2006/main">
              <a:graphicData uri="http://schemas.openxmlformats.org/drawingml/2006/picture">
                <pic:pic xmlns:pic="http://schemas.openxmlformats.org/drawingml/2006/picture">
                  <pic:nvPicPr>
                    <pic:cNvPr id="21" name="Generated"/>
                    <pic:cNvPicPr/>
                  </pic:nvPicPr>
                  <pic:blipFill rotWithShape="1">
                    <a:blip r:embed="rId33"/>
                    <a:srcRect t="3126" b="4464"/>
                    <a:stretch/>
                  </pic:blipFill>
                  <pic:spPr bwMode="auto">
                    <a:xfrm>
                      <a:off x="0" y="0"/>
                      <a:ext cx="4998506" cy="3567899"/>
                    </a:xfrm>
                    <a:prstGeom prst="rect">
                      <a:avLst/>
                    </a:prstGeom>
                    <a:ln>
                      <a:noFill/>
                    </a:ln>
                    <a:extLst>
                      <a:ext uri="{53640926-AAD7-44D8-BBD7-CCE9431645EC}">
                        <a14:shadowObscured xmlns:a14="http://schemas.microsoft.com/office/drawing/2010/main"/>
                      </a:ext>
                    </a:extLst>
                  </pic:spPr>
                </pic:pic>
              </a:graphicData>
            </a:graphic>
          </wp:inline>
        </w:drawing>
      </w:r>
    </w:p>
    <w:p w14:paraId="4B139997" w14:textId="5F2634BC" w:rsidR="00FD043B" w:rsidRDefault="00A8178B" w:rsidP="00925A9B">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24</w:t>
      </w:r>
      <w:r>
        <w:fldChar w:fldCharType="end"/>
      </w:r>
      <w:proofErr w:type="gramStart"/>
      <w:r w:rsidRPr="00E2177C">
        <w:rPr>
          <w:rFonts w:hint="eastAsia"/>
        </w:rPr>
        <w:t>道闸处人脸</w:t>
      </w:r>
      <w:proofErr w:type="gramEnd"/>
      <w:r w:rsidRPr="00E2177C">
        <w:rPr>
          <w:rFonts w:hint="eastAsia"/>
        </w:rPr>
        <w:t>比对流程</w:t>
      </w:r>
    </w:p>
    <w:p w14:paraId="49F810AB" w14:textId="77777777" w:rsidR="00FD043B" w:rsidRDefault="00573815" w:rsidP="00870B81">
      <w:pPr>
        <w:spacing w:before="120" w:after="120"/>
        <w:ind w:firstLine="480"/>
      </w:pPr>
      <w:r>
        <w:t>带出校验时需要进行严格的人脸比对，具体流程如上图所示：</w:t>
      </w:r>
    </w:p>
    <w:p w14:paraId="4CA44FA7" w14:textId="77777777" w:rsidR="00FD043B" w:rsidRDefault="00573815" w:rsidP="008568B4">
      <w:pPr>
        <w:pStyle w:val="a3"/>
        <w:numPr>
          <w:ilvl w:val="0"/>
          <w:numId w:val="17"/>
        </w:numPr>
        <w:spacing w:before="120" w:after="120"/>
      </w:pPr>
      <w:r>
        <w:t>当</w:t>
      </w:r>
      <w:r>
        <w:t>RFID</w:t>
      </w:r>
      <w:r>
        <w:t>探测器探测到重要设备或保密设备时，系统将发起人脸认证请求。</w:t>
      </w:r>
    </w:p>
    <w:p w14:paraId="5690AA36" w14:textId="77777777" w:rsidR="00FD043B" w:rsidRDefault="00573815" w:rsidP="008568B4">
      <w:pPr>
        <w:pStyle w:val="a3"/>
        <w:numPr>
          <w:ilvl w:val="0"/>
          <w:numId w:val="17"/>
        </w:numPr>
        <w:spacing w:before="120" w:after="120"/>
      </w:pPr>
      <w:r>
        <w:t>系统将</w:t>
      </w:r>
      <w:proofErr w:type="gramStart"/>
      <w:r>
        <w:t>道闸处摄像头</w:t>
      </w:r>
      <w:proofErr w:type="gramEnd"/>
      <w:r>
        <w:t>拍摄到的照片传给人脸识别引擎，同时从数据库中读取该设备借用者（即有权限带出者）的人脸特征传给引擎。</w:t>
      </w:r>
    </w:p>
    <w:p w14:paraId="06DEACB7" w14:textId="77777777" w:rsidR="00FD043B" w:rsidRDefault="00573815" w:rsidP="008568B4">
      <w:pPr>
        <w:pStyle w:val="a3"/>
        <w:numPr>
          <w:ilvl w:val="0"/>
          <w:numId w:val="17"/>
        </w:numPr>
        <w:spacing w:before="120" w:after="120"/>
      </w:pPr>
      <w:r>
        <w:t>引擎识别传入图片中的人脸，提取其特征向量，如未检测到人脸或特征向量提取失败则返回失败信息。</w:t>
      </w:r>
    </w:p>
    <w:p w14:paraId="2794ACD1" w14:textId="77777777" w:rsidR="00FD043B" w:rsidRDefault="00573815" w:rsidP="008568B4">
      <w:pPr>
        <w:pStyle w:val="a3"/>
        <w:numPr>
          <w:ilvl w:val="0"/>
          <w:numId w:val="17"/>
        </w:numPr>
        <w:spacing w:before="120" w:after="120"/>
      </w:pPr>
      <w:r>
        <w:t>特征提取成功后，引擎将借用者特征向量与携带者特征向量进行比对，如相似度低于阈值则认为不是同一个人，返回人像不匹配失败信息。经试验，该项目中人脸比对阈值取为</w:t>
      </w:r>
      <w:r>
        <w:t>0.80</w:t>
      </w:r>
      <w:r>
        <w:t>时可获得良好效果。</w:t>
      </w:r>
    </w:p>
    <w:p w14:paraId="0DB69A95" w14:textId="77777777" w:rsidR="00FD043B" w:rsidRDefault="00573815" w:rsidP="008568B4">
      <w:pPr>
        <w:pStyle w:val="a3"/>
        <w:numPr>
          <w:ilvl w:val="0"/>
          <w:numId w:val="17"/>
        </w:numPr>
        <w:spacing w:before="120" w:after="120"/>
      </w:pPr>
      <w:r>
        <w:t>如相似度高于阈值，则认为是同一个人，并对携带者图片进行</w:t>
      </w:r>
      <w:r>
        <w:t>RGB</w:t>
      </w:r>
      <w:r>
        <w:t>活体检测，防止人为作弊情况，例如携带者利用借用者照片迷惑人脸识别引擎。该项目中，活体检测阈值为</w:t>
      </w:r>
      <w:r>
        <w:t>0.5</w:t>
      </w:r>
      <w:r>
        <w:t>。</w:t>
      </w:r>
    </w:p>
    <w:p w14:paraId="3154F2A3" w14:textId="77777777" w:rsidR="00FD043B" w:rsidRDefault="00573815" w:rsidP="008568B4">
      <w:pPr>
        <w:pStyle w:val="a3"/>
        <w:numPr>
          <w:ilvl w:val="0"/>
          <w:numId w:val="17"/>
        </w:numPr>
        <w:spacing w:before="120" w:after="120"/>
      </w:pPr>
      <w:r>
        <w:t>如检测结果低于阈值，则返回非活体失败信息；否则返回成功信息，</w:t>
      </w:r>
      <w:proofErr w:type="gramStart"/>
      <w:r>
        <w:t>道闸处将</w:t>
      </w:r>
      <w:proofErr w:type="gramEnd"/>
      <w:r>
        <w:t>放行。</w:t>
      </w:r>
    </w:p>
    <w:p w14:paraId="22ED2D03" w14:textId="77777777" w:rsidR="00FD043B" w:rsidRDefault="00034A6F" w:rsidP="00034A6F">
      <w:pPr>
        <w:pStyle w:val="3"/>
      </w:pPr>
      <w:bookmarkStart w:id="108" w:name="_Toc69496058"/>
      <w:r>
        <w:rPr>
          <w:rFonts w:hint="eastAsia"/>
        </w:rPr>
        <w:lastRenderedPageBreak/>
        <w:t>3</w:t>
      </w:r>
      <w:r>
        <w:t xml:space="preserve">.3.3 </w:t>
      </w:r>
      <w:r w:rsidR="00573815">
        <w:t>数据库设计</w:t>
      </w:r>
      <w:bookmarkEnd w:id="108"/>
    </w:p>
    <w:p w14:paraId="7FE47EBD" w14:textId="77777777" w:rsidR="00120716" w:rsidRDefault="00120716" w:rsidP="00120716">
      <w:pPr>
        <w:keepNext/>
        <w:spacing w:before="120" w:after="120" w:line="240" w:lineRule="auto"/>
        <w:ind w:firstLineChars="0" w:firstLine="0"/>
        <w:jc w:val="center"/>
      </w:pPr>
      <w:r>
        <w:rPr>
          <w:rFonts w:eastAsia="宋体" w:cs="Times New Roman"/>
          <w:noProof/>
          <w:sz w:val="22"/>
        </w:rPr>
        <w:drawing>
          <wp:inline distT="0" distB="0" distL="0" distR="0" wp14:anchorId="3520F6A1" wp14:editId="4CA24991">
            <wp:extent cx="3547975" cy="4419600"/>
            <wp:effectExtent l="0" t="0" r="0" b="0"/>
            <wp:docPr id="29"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34"/>
                    <a:srcRect t="2797" b="3617"/>
                    <a:stretch/>
                  </pic:blipFill>
                  <pic:spPr bwMode="auto">
                    <a:xfrm>
                      <a:off x="0" y="0"/>
                      <a:ext cx="3572104" cy="4449656"/>
                    </a:xfrm>
                    <a:prstGeom prst="rect">
                      <a:avLst/>
                    </a:prstGeom>
                    <a:ln>
                      <a:noFill/>
                    </a:ln>
                    <a:extLst>
                      <a:ext uri="{53640926-AAD7-44D8-BBD7-CCE9431645EC}">
                        <a14:shadowObscured xmlns:a14="http://schemas.microsoft.com/office/drawing/2010/main"/>
                      </a:ext>
                    </a:extLst>
                  </pic:spPr>
                </pic:pic>
              </a:graphicData>
            </a:graphic>
          </wp:inline>
        </w:drawing>
      </w:r>
    </w:p>
    <w:p w14:paraId="7BDF10C4" w14:textId="759FB1B6" w:rsidR="00FD043B" w:rsidRDefault="00120716" w:rsidP="00120716">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25</w:t>
      </w:r>
      <w:r>
        <w:fldChar w:fldCharType="end"/>
      </w:r>
      <w:r w:rsidRPr="009044E5">
        <w:rPr>
          <w:rFonts w:hint="eastAsia"/>
        </w:rPr>
        <w:t>数据库表关系示意</w:t>
      </w:r>
    </w:p>
    <w:p w14:paraId="37933600" w14:textId="77777777" w:rsidR="00FD043B" w:rsidRDefault="00573815" w:rsidP="00ED7212">
      <w:pPr>
        <w:spacing w:before="120" w:after="120"/>
        <w:ind w:firstLine="480"/>
      </w:pPr>
      <w:r>
        <w:t>如上图所示，该系统中主要建立了四张表，分别为设备信息表、员工信息表、流通记录表、报警记录表。下面就每张表的设计进行详尽阐述。</w:t>
      </w:r>
    </w:p>
    <w:p w14:paraId="258B6F26" w14:textId="77777777" w:rsidR="00FD043B" w:rsidRPr="0062779C" w:rsidRDefault="00573815" w:rsidP="008568B4">
      <w:pPr>
        <w:pStyle w:val="a3"/>
        <w:numPr>
          <w:ilvl w:val="0"/>
          <w:numId w:val="18"/>
        </w:numPr>
        <w:spacing w:before="120" w:after="120"/>
        <w:rPr>
          <w:b/>
        </w:rPr>
      </w:pPr>
      <w:r w:rsidRPr="0062779C">
        <w:rPr>
          <w:b/>
        </w:rPr>
        <w:t>设备信息表</w:t>
      </w:r>
    </w:p>
    <w:p w14:paraId="7133D3C7" w14:textId="11A6E091" w:rsidR="00BC33ED" w:rsidRDefault="00BC33ED" w:rsidP="00BC33ED">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9360D">
        <w:rPr>
          <w:noProof/>
        </w:rPr>
        <w:t>3</w:t>
      </w:r>
      <w:r>
        <w:fldChar w:fldCharType="end"/>
      </w:r>
      <w:r>
        <w:rPr>
          <w:rFonts w:hint="eastAsia"/>
        </w:rPr>
        <w:t>设备信息表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179"/>
        <w:gridCol w:w="1899"/>
        <w:gridCol w:w="5337"/>
      </w:tblGrid>
      <w:tr w:rsidR="00FD043B" w14:paraId="3690C3AA" w14:textId="77777777" w:rsidTr="00BC33ED">
        <w:trPr>
          <w:trHeight w:val="500"/>
        </w:trPr>
        <w:tc>
          <w:tcPr>
            <w:tcW w:w="2179" w:type="dxa"/>
            <w:vAlign w:val="center"/>
          </w:tcPr>
          <w:p w14:paraId="6C50645D" w14:textId="77777777" w:rsidR="00FD043B" w:rsidRDefault="00573815" w:rsidP="007735EB">
            <w:pPr>
              <w:pStyle w:val="aa"/>
            </w:pPr>
            <w:r>
              <w:t>字段</w:t>
            </w:r>
          </w:p>
        </w:tc>
        <w:tc>
          <w:tcPr>
            <w:tcW w:w="1899" w:type="dxa"/>
            <w:vAlign w:val="center"/>
          </w:tcPr>
          <w:p w14:paraId="6327335A" w14:textId="77777777" w:rsidR="00FD043B" w:rsidRDefault="00573815" w:rsidP="007735EB">
            <w:pPr>
              <w:pStyle w:val="aa"/>
            </w:pPr>
            <w:r>
              <w:t>数据类型</w:t>
            </w:r>
          </w:p>
        </w:tc>
        <w:tc>
          <w:tcPr>
            <w:tcW w:w="5337" w:type="dxa"/>
            <w:vAlign w:val="center"/>
          </w:tcPr>
          <w:p w14:paraId="71E9EF5D" w14:textId="77777777" w:rsidR="00FD043B" w:rsidRDefault="00573815" w:rsidP="007735EB">
            <w:pPr>
              <w:pStyle w:val="aa"/>
            </w:pPr>
            <w:r>
              <w:t>描述</w:t>
            </w:r>
          </w:p>
        </w:tc>
      </w:tr>
      <w:tr w:rsidR="00FD043B" w14:paraId="3CBEDC92" w14:textId="77777777" w:rsidTr="00BC33ED">
        <w:trPr>
          <w:trHeight w:val="500"/>
        </w:trPr>
        <w:tc>
          <w:tcPr>
            <w:tcW w:w="2179" w:type="dxa"/>
            <w:vAlign w:val="center"/>
          </w:tcPr>
          <w:p w14:paraId="6AAF146A" w14:textId="77777777" w:rsidR="00FD043B" w:rsidRPr="007735EB" w:rsidRDefault="00573815" w:rsidP="007735EB">
            <w:pPr>
              <w:pStyle w:val="aa"/>
              <w:rPr>
                <w:b w:val="0"/>
              </w:rPr>
            </w:pPr>
            <w:proofErr w:type="spellStart"/>
            <w:r w:rsidRPr="007735EB">
              <w:rPr>
                <w:b w:val="0"/>
              </w:rPr>
              <w:t>device_id</w:t>
            </w:r>
            <w:proofErr w:type="spellEnd"/>
            <w:r w:rsidRPr="007735EB">
              <w:rPr>
                <w:b w:val="0"/>
              </w:rPr>
              <w:t>(pk)</w:t>
            </w:r>
          </w:p>
        </w:tc>
        <w:tc>
          <w:tcPr>
            <w:tcW w:w="1899" w:type="dxa"/>
            <w:vAlign w:val="center"/>
          </w:tcPr>
          <w:p w14:paraId="59AF2788" w14:textId="77777777" w:rsidR="00FD043B" w:rsidRPr="007735EB" w:rsidRDefault="00573815" w:rsidP="007735EB">
            <w:pPr>
              <w:pStyle w:val="aa"/>
              <w:rPr>
                <w:b w:val="0"/>
              </w:rPr>
            </w:pPr>
            <w:r w:rsidRPr="007735EB">
              <w:rPr>
                <w:b w:val="0"/>
              </w:rPr>
              <w:t>varchar</w:t>
            </w:r>
          </w:p>
        </w:tc>
        <w:tc>
          <w:tcPr>
            <w:tcW w:w="5337" w:type="dxa"/>
            <w:vAlign w:val="center"/>
          </w:tcPr>
          <w:p w14:paraId="2F8C845E" w14:textId="77777777" w:rsidR="00FD043B" w:rsidRPr="007735EB" w:rsidRDefault="00573815" w:rsidP="007735EB">
            <w:pPr>
              <w:pStyle w:val="aa"/>
              <w:rPr>
                <w:b w:val="0"/>
              </w:rPr>
            </w:pPr>
            <w:r w:rsidRPr="007735EB">
              <w:rPr>
                <w:b w:val="0"/>
              </w:rPr>
              <w:t>设备</w:t>
            </w:r>
            <w:r w:rsidRPr="007735EB">
              <w:rPr>
                <w:b w:val="0"/>
              </w:rPr>
              <w:t>id</w:t>
            </w:r>
            <w:r w:rsidRPr="007735EB">
              <w:rPr>
                <w:b w:val="0"/>
              </w:rPr>
              <w:t>，</w:t>
            </w:r>
            <w:proofErr w:type="spellStart"/>
            <w:r w:rsidRPr="007735EB">
              <w:rPr>
                <w:b w:val="0"/>
              </w:rPr>
              <w:t>nfc</w:t>
            </w:r>
            <w:proofErr w:type="spellEnd"/>
            <w:r w:rsidRPr="007735EB">
              <w:rPr>
                <w:b w:val="0"/>
              </w:rPr>
              <w:t>芯片及二</w:t>
            </w:r>
            <w:proofErr w:type="gramStart"/>
            <w:r w:rsidRPr="007735EB">
              <w:rPr>
                <w:b w:val="0"/>
              </w:rPr>
              <w:t>维码相同</w:t>
            </w:r>
            <w:proofErr w:type="gramEnd"/>
          </w:p>
        </w:tc>
      </w:tr>
      <w:tr w:rsidR="00FD043B" w14:paraId="2BD3FD2F" w14:textId="77777777" w:rsidTr="00BC33ED">
        <w:trPr>
          <w:trHeight w:val="500"/>
        </w:trPr>
        <w:tc>
          <w:tcPr>
            <w:tcW w:w="2179" w:type="dxa"/>
            <w:vAlign w:val="center"/>
          </w:tcPr>
          <w:p w14:paraId="01209F64" w14:textId="77777777" w:rsidR="00FD043B" w:rsidRPr="007735EB" w:rsidRDefault="00573815" w:rsidP="007735EB">
            <w:pPr>
              <w:pStyle w:val="aa"/>
              <w:rPr>
                <w:b w:val="0"/>
              </w:rPr>
            </w:pPr>
            <w:proofErr w:type="spellStart"/>
            <w:r w:rsidRPr="007735EB">
              <w:rPr>
                <w:b w:val="0"/>
              </w:rPr>
              <w:t>device_name</w:t>
            </w:r>
            <w:proofErr w:type="spellEnd"/>
          </w:p>
        </w:tc>
        <w:tc>
          <w:tcPr>
            <w:tcW w:w="1899" w:type="dxa"/>
            <w:vAlign w:val="center"/>
          </w:tcPr>
          <w:p w14:paraId="5B8F6457" w14:textId="77777777" w:rsidR="00FD043B" w:rsidRPr="007735EB" w:rsidRDefault="00573815" w:rsidP="007735EB">
            <w:pPr>
              <w:pStyle w:val="aa"/>
              <w:rPr>
                <w:b w:val="0"/>
              </w:rPr>
            </w:pPr>
            <w:r w:rsidRPr="007735EB">
              <w:rPr>
                <w:b w:val="0"/>
              </w:rPr>
              <w:t>varchar</w:t>
            </w:r>
          </w:p>
        </w:tc>
        <w:tc>
          <w:tcPr>
            <w:tcW w:w="5337" w:type="dxa"/>
            <w:vAlign w:val="center"/>
          </w:tcPr>
          <w:p w14:paraId="27095378" w14:textId="77777777" w:rsidR="00FD043B" w:rsidRPr="007735EB" w:rsidRDefault="00573815" w:rsidP="007735EB">
            <w:pPr>
              <w:pStyle w:val="aa"/>
              <w:rPr>
                <w:b w:val="0"/>
              </w:rPr>
            </w:pPr>
            <w:r w:rsidRPr="007735EB">
              <w:rPr>
                <w:b w:val="0"/>
              </w:rPr>
              <w:t>设备名</w:t>
            </w:r>
          </w:p>
        </w:tc>
      </w:tr>
      <w:tr w:rsidR="00FD043B" w14:paraId="22A157E2" w14:textId="77777777" w:rsidTr="00BC33ED">
        <w:trPr>
          <w:trHeight w:val="500"/>
        </w:trPr>
        <w:tc>
          <w:tcPr>
            <w:tcW w:w="2179" w:type="dxa"/>
            <w:vAlign w:val="center"/>
          </w:tcPr>
          <w:p w14:paraId="7EA4BEB3" w14:textId="77777777" w:rsidR="00FD043B" w:rsidRPr="007735EB" w:rsidRDefault="00573815" w:rsidP="007735EB">
            <w:pPr>
              <w:pStyle w:val="aa"/>
              <w:rPr>
                <w:b w:val="0"/>
              </w:rPr>
            </w:pPr>
            <w:proofErr w:type="spellStart"/>
            <w:r w:rsidRPr="007735EB">
              <w:rPr>
                <w:b w:val="0"/>
              </w:rPr>
              <w:t>device_level</w:t>
            </w:r>
            <w:proofErr w:type="spellEnd"/>
          </w:p>
        </w:tc>
        <w:tc>
          <w:tcPr>
            <w:tcW w:w="1899" w:type="dxa"/>
            <w:vAlign w:val="center"/>
          </w:tcPr>
          <w:p w14:paraId="1134D5F0" w14:textId="77777777" w:rsidR="00FD043B" w:rsidRPr="007735EB" w:rsidRDefault="00573815" w:rsidP="007735EB">
            <w:pPr>
              <w:pStyle w:val="aa"/>
              <w:rPr>
                <w:b w:val="0"/>
              </w:rPr>
            </w:pPr>
            <w:r w:rsidRPr="007735EB">
              <w:rPr>
                <w:b w:val="0"/>
              </w:rPr>
              <w:t>int</w:t>
            </w:r>
          </w:p>
        </w:tc>
        <w:tc>
          <w:tcPr>
            <w:tcW w:w="5337" w:type="dxa"/>
            <w:vAlign w:val="center"/>
          </w:tcPr>
          <w:p w14:paraId="330003DF" w14:textId="77777777" w:rsidR="00FD043B" w:rsidRPr="007735EB" w:rsidRDefault="00573815" w:rsidP="007735EB">
            <w:pPr>
              <w:pStyle w:val="aa"/>
              <w:rPr>
                <w:b w:val="0"/>
              </w:rPr>
            </w:pPr>
            <w:r w:rsidRPr="007735EB">
              <w:rPr>
                <w:b w:val="0"/>
              </w:rPr>
              <w:t>设备优先级，及设备重要等级，（普通设备，重要设备，保密设备）</w:t>
            </w:r>
          </w:p>
        </w:tc>
      </w:tr>
      <w:tr w:rsidR="00FD043B" w14:paraId="4AF86B1E" w14:textId="77777777" w:rsidTr="00BC33ED">
        <w:trPr>
          <w:trHeight w:val="500"/>
        </w:trPr>
        <w:tc>
          <w:tcPr>
            <w:tcW w:w="2179" w:type="dxa"/>
            <w:vAlign w:val="center"/>
          </w:tcPr>
          <w:p w14:paraId="22B532B9" w14:textId="77777777" w:rsidR="00FD043B" w:rsidRPr="007735EB" w:rsidRDefault="00573815" w:rsidP="007735EB">
            <w:pPr>
              <w:pStyle w:val="aa"/>
              <w:rPr>
                <w:b w:val="0"/>
              </w:rPr>
            </w:pPr>
            <w:proofErr w:type="spellStart"/>
            <w:r w:rsidRPr="007735EB">
              <w:rPr>
                <w:b w:val="0"/>
              </w:rPr>
              <w:lastRenderedPageBreak/>
              <w:t>holder_id</w:t>
            </w:r>
            <w:proofErr w:type="spellEnd"/>
          </w:p>
        </w:tc>
        <w:tc>
          <w:tcPr>
            <w:tcW w:w="1899" w:type="dxa"/>
            <w:vAlign w:val="center"/>
          </w:tcPr>
          <w:p w14:paraId="1C67B0D6" w14:textId="77777777" w:rsidR="00FD043B" w:rsidRPr="007735EB" w:rsidRDefault="00573815" w:rsidP="007735EB">
            <w:pPr>
              <w:pStyle w:val="aa"/>
              <w:rPr>
                <w:b w:val="0"/>
              </w:rPr>
            </w:pPr>
            <w:r w:rsidRPr="007735EB">
              <w:rPr>
                <w:b w:val="0"/>
              </w:rPr>
              <w:t>varchar</w:t>
            </w:r>
          </w:p>
        </w:tc>
        <w:tc>
          <w:tcPr>
            <w:tcW w:w="5337" w:type="dxa"/>
            <w:vAlign w:val="center"/>
          </w:tcPr>
          <w:p w14:paraId="50F7BC1C" w14:textId="77777777" w:rsidR="00FD043B" w:rsidRPr="007735EB" w:rsidRDefault="00573815" w:rsidP="007735EB">
            <w:pPr>
              <w:pStyle w:val="aa"/>
              <w:rPr>
                <w:b w:val="0"/>
              </w:rPr>
            </w:pPr>
            <w:r w:rsidRPr="007735EB">
              <w:rPr>
                <w:b w:val="0"/>
              </w:rPr>
              <w:t>负责人</w:t>
            </w:r>
            <w:r w:rsidRPr="007735EB">
              <w:rPr>
                <w:b w:val="0"/>
              </w:rPr>
              <w:t>id</w:t>
            </w:r>
            <w:r w:rsidRPr="007735EB">
              <w:rPr>
                <w:b w:val="0"/>
              </w:rPr>
              <w:t>（为</w:t>
            </w:r>
            <w:r w:rsidRPr="007735EB">
              <w:rPr>
                <w:b w:val="0"/>
              </w:rPr>
              <w:t>NULL</w:t>
            </w:r>
            <w:r w:rsidRPr="007735EB">
              <w:rPr>
                <w:b w:val="0"/>
              </w:rPr>
              <w:t>，则表示设备在库中）</w:t>
            </w:r>
          </w:p>
        </w:tc>
      </w:tr>
      <w:tr w:rsidR="00FD043B" w14:paraId="2493E53E" w14:textId="77777777" w:rsidTr="00BC33ED">
        <w:trPr>
          <w:trHeight w:val="500"/>
        </w:trPr>
        <w:tc>
          <w:tcPr>
            <w:tcW w:w="2179" w:type="dxa"/>
            <w:vAlign w:val="center"/>
          </w:tcPr>
          <w:p w14:paraId="37323BC9" w14:textId="77777777" w:rsidR="00FD043B" w:rsidRPr="007735EB" w:rsidRDefault="00573815" w:rsidP="007735EB">
            <w:pPr>
              <w:pStyle w:val="aa"/>
              <w:rPr>
                <w:b w:val="0"/>
              </w:rPr>
            </w:pPr>
            <w:proofErr w:type="spellStart"/>
            <w:r w:rsidRPr="007735EB">
              <w:rPr>
                <w:b w:val="0"/>
              </w:rPr>
              <w:t>create_time</w:t>
            </w:r>
            <w:proofErr w:type="spellEnd"/>
          </w:p>
        </w:tc>
        <w:tc>
          <w:tcPr>
            <w:tcW w:w="1899" w:type="dxa"/>
            <w:vAlign w:val="center"/>
          </w:tcPr>
          <w:p w14:paraId="1D2C585A" w14:textId="77777777" w:rsidR="00FD043B" w:rsidRPr="007735EB" w:rsidRDefault="00573815" w:rsidP="007735EB">
            <w:pPr>
              <w:pStyle w:val="aa"/>
              <w:rPr>
                <w:b w:val="0"/>
              </w:rPr>
            </w:pPr>
            <w:r w:rsidRPr="007735EB">
              <w:rPr>
                <w:b w:val="0"/>
              </w:rPr>
              <w:t>timestamp</w:t>
            </w:r>
          </w:p>
        </w:tc>
        <w:tc>
          <w:tcPr>
            <w:tcW w:w="5337" w:type="dxa"/>
            <w:vAlign w:val="center"/>
          </w:tcPr>
          <w:p w14:paraId="49462F5D" w14:textId="77777777" w:rsidR="00FD043B" w:rsidRPr="007735EB" w:rsidRDefault="00573815" w:rsidP="007735EB">
            <w:pPr>
              <w:pStyle w:val="aa"/>
              <w:rPr>
                <w:b w:val="0"/>
              </w:rPr>
            </w:pPr>
            <w:r w:rsidRPr="007735EB">
              <w:rPr>
                <w:b w:val="0"/>
              </w:rPr>
              <w:t>创建时间</w:t>
            </w:r>
          </w:p>
        </w:tc>
      </w:tr>
      <w:tr w:rsidR="00FD043B" w14:paraId="59108CD5" w14:textId="77777777" w:rsidTr="00BC33ED">
        <w:trPr>
          <w:trHeight w:val="500"/>
        </w:trPr>
        <w:tc>
          <w:tcPr>
            <w:tcW w:w="2179" w:type="dxa"/>
            <w:vAlign w:val="center"/>
          </w:tcPr>
          <w:p w14:paraId="58CE48EC" w14:textId="77777777" w:rsidR="00FD043B" w:rsidRPr="007735EB" w:rsidRDefault="00573815" w:rsidP="007735EB">
            <w:pPr>
              <w:pStyle w:val="aa"/>
              <w:rPr>
                <w:b w:val="0"/>
              </w:rPr>
            </w:pPr>
            <w:proofErr w:type="spellStart"/>
            <w:r w:rsidRPr="007735EB">
              <w:rPr>
                <w:b w:val="0"/>
              </w:rPr>
              <w:t>update_time</w:t>
            </w:r>
            <w:proofErr w:type="spellEnd"/>
          </w:p>
        </w:tc>
        <w:tc>
          <w:tcPr>
            <w:tcW w:w="1899" w:type="dxa"/>
            <w:vAlign w:val="center"/>
          </w:tcPr>
          <w:p w14:paraId="7CD077EC" w14:textId="77777777" w:rsidR="00FD043B" w:rsidRPr="007735EB" w:rsidRDefault="00573815" w:rsidP="007735EB">
            <w:pPr>
              <w:pStyle w:val="aa"/>
              <w:rPr>
                <w:b w:val="0"/>
              </w:rPr>
            </w:pPr>
            <w:r w:rsidRPr="007735EB">
              <w:rPr>
                <w:b w:val="0"/>
              </w:rPr>
              <w:t>timestamp</w:t>
            </w:r>
          </w:p>
        </w:tc>
        <w:tc>
          <w:tcPr>
            <w:tcW w:w="5337" w:type="dxa"/>
            <w:vAlign w:val="center"/>
          </w:tcPr>
          <w:p w14:paraId="6495920B" w14:textId="77777777" w:rsidR="00FD043B" w:rsidRPr="007735EB" w:rsidRDefault="00573815" w:rsidP="007735EB">
            <w:pPr>
              <w:pStyle w:val="aa"/>
              <w:rPr>
                <w:b w:val="0"/>
              </w:rPr>
            </w:pPr>
            <w:r w:rsidRPr="007735EB">
              <w:rPr>
                <w:b w:val="0"/>
              </w:rPr>
              <w:t>更新时间</w:t>
            </w:r>
          </w:p>
        </w:tc>
      </w:tr>
    </w:tbl>
    <w:p w14:paraId="6AF7A33D" w14:textId="77777777" w:rsidR="00FD043B" w:rsidRDefault="00573815" w:rsidP="00D15121">
      <w:pPr>
        <w:spacing w:before="120" w:after="120"/>
        <w:ind w:firstLine="480"/>
      </w:pPr>
      <w:r>
        <w:t>该表用于存储系统所管理设备的相关信息，在上图所展示的字段中，着重阐述设备</w:t>
      </w:r>
      <w:r>
        <w:t>ID</w:t>
      </w:r>
      <w:r>
        <w:t>、设备等级。</w:t>
      </w:r>
    </w:p>
    <w:p w14:paraId="393E4F86" w14:textId="77777777" w:rsidR="00FD043B" w:rsidRDefault="00573815" w:rsidP="008568B4">
      <w:pPr>
        <w:pStyle w:val="a3"/>
        <w:numPr>
          <w:ilvl w:val="0"/>
          <w:numId w:val="19"/>
        </w:numPr>
        <w:spacing w:before="120" w:after="120"/>
      </w:pPr>
      <w:r>
        <w:t>设备</w:t>
      </w:r>
      <w:r>
        <w:t>ID</w:t>
      </w:r>
      <w:r>
        <w:t>：前文对设备</w:t>
      </w:r>
      <w:r>
        <w:t>ID</w:t>
      </w:r>
      <w:r>
        <w:t>有过相关阐述，这里深入的解释在该系统设计设备</w:t>
      </w:r>
      <w:r>
        <w:t>ID</w:t>
      </w:r>
      <w:r>
        <w:t>的相关内容。</w:t>
      </w:r>
    </w:p>
    <w:p w14:paraId="267DA4F8" w14:textId="77777777" w:rsidR="00FD043B" w:rsidRDefault="00573815" w:rsidP="008568B4">
      <w:pPr>
        <w:pStyle w:val="a3"/>
        <w:numPr>
          <w:ilvl w:val="0"/>
          <w:numId w:val="20"/>
        </w:numPr>
        <w:spacing w:before="120" w:after="120"/>
      </w:pPr>
      <w:r>
        <w:t>获取方式：在该系统中，设备</w:t>
      </w:r>
      <w:r>
        <w:t>ID</w:t>
      </w:r>
      <w:r>
        <w:t>可以是设备出厂时烧录在相关芯片中的字符串，也可以是系统为其自动生成的</w:t>
      </w:r>
      <w:r>
        <w:t>19</w:t>
      </w:r>
      <w:r>
        <w:t>位字符串，只要能保证设备</w:t>
      </w:r>
      <w:r>
        <w:t>ID</w:t>
      </w:r>
      <w:r>
        <w:t>相对于系统所管理的设备唯一即可。</w:t>
      </w:r>
    </w:p>
    <w:p w14:paraId="3D2E770A" w14:textId="77777777" w:rsidR="00AE1822" w:rsidRDefault="00573815" w:rsidP="008568B4">
      <w:pPr>
        <w:pStyle w:val="a3"/>
        <w:numPr>
          <w:ilvl w:val="0"/>
          <w:numId w:val="20"/>
        </w:numPr>
        <w:spacing w:before="120" w:after="120"/>
      </w:pPr>
      <w:r>
        <w:t>绑定措施：当成功获取到</w:t>
      </w:r>
      <w:proofErr w:type="gramStart"/>
      <w:r>
        <w:t>某设备</w:t>
      </w:r>
      <w:proofErr w:type="gramEnd"/>
      <w:r>
        <w:t>ID</w:t>
      </w:r>
      <w:r>
        <w:t>时，设备入库之前需要为该设备定制一张印有</w:t>
      </w:r>
      <w:proofErr w:type="gramStart"/>
      <w:r>
        <w:t>二维码</w:t>
      </w:r>
      <w:proofErr w:type="gramEnd"/>
      <w:r>
        <w:t>的</w:t>
      </w:r>
      <w:r>
        <w:t>RFID</w:t>
      </w:r>
      <w:r>
        <w:t>芯片，该</w:t>
      </w:r>
      <w:proofErr w:type="gramStart"/>
      <w:r>
        <w:t>二维码</w:t>
      </w:r>
      <w:proofErr w:type="gramEnd"/>
      <w:r>
        <w:t>所存储的数据为该设备</w:t>
      </w:r>
      <w:r>
        <w:t>ID</w:t>
      </w:r>
      <w:r>
        <w:t>，该芯片存储的数据主要也是设备的</w:t>
      </w:r>
      <w:r>
        <w:t>ID</w:t>
      </w:r>
      <w:r>
        <w:t>，当然芯片本身不是只能够存储设备</w:t>
      </w:r>
      <w:r>
        <w:t>ID</w:t>
      </w:r>
      <w:r>
        <w:t>。</w:t>
      </w:r>
      <w:proofErr w:type="gramStart"/>
      <w:r>
        <w:t>二维码可以</w:t>
      </w:r>
      <w:proofErr w:type="gramEnd"/>
      <w:r>
        <w:t>通过打印的方式动态生成，</w:t>
      </w:r>
      <w:r>
        <w:t>RFID</w:t>
      </w:r>
      <w:r>
        <w:t>芯片可动态通过相关设备进行读写内容。简而言之，设备</w:t>
      </w:r>
      <w:r>
        <w:t>ID</w:t>
      </w:r>
      <w:r>
        <w:t>、二维码、</w:t>
      </w:r>
      <w:r>
        <w:t>RFID</w:t>
      </w:r>
      <w:r>
        <w:t>芯片三者是一一对应关系。</w:t>
      </w:r>
    </w:p>
    <w:p w14:paraId="3A999645" w14:textId="77777777" w:rsidR="00FD043B" w:rsidRDefault="00573815" w:rsidP="008568B4">
      <w:pPr>
        <w:pStyle w:val="a3"/>
        <w:numPr>
          <w:ilvl w:val="0"/>
          <w:numId w:val="21"/>
        </w:numPr>
        <w:spacing w:before="120" w:after="120"/>
      </w:pPr>
      <w:r>
        <w:t>设备等级：前文对设备分级也有过相关阐述，同样，这里深入的阐述为什么要将设备划分等级以及如何划分的。</w:t>
      </w:r>
    </w:p>
    <w:p w14:paraId="3126B487" w14:textId="77777777" w:rsidR="00FD043B" w:rsidRDefault="00573815" w:rsidP="008568B4">
      <w:pPr>
        <w:pStyle w:val="a3"/>
        <w:numPr>
          <w:ilvl w:val="1"/>
          <w:numId w:val="21"/>
        </w:numPr>
        <w:spacing w:before="120" w:after="120"/>
      </w:pPr>
      <w:r>
        <w:t>分级原因：在企业的需求中明确提到，需要对常规设备及重要设备进行相关管理，深入分析后，考虑到企业中的设备层级可能出现以下情况：</w:t>
      </w:r>
    </w:p>
    <w:p w14:paraId="34E86241" w14:textId="77777777" w:rsidR="00FD043B" w:rsidRDefault="00573815" w:rsidP="008568B4">
      <w:pPr>
        <w:pStyle w:val="a3"/>
        <w:numPr>
          <w:ilvl w:val="0"/>
          <w:numId w:val="22"/>
        </w:numPr>
        <w:spacing w:before="120" w:after="120"/>
      </w:pPr>
      <w:r>
        <w:t>即某些常规设备可由员工自由借还，并且当另一位员工需要该设备时，可以直接私下进行设备流通，只要遵循相关流通规则即可。此外，这些常规设备允许相关借用人员带出企业。</w:t>
      </w:r>
    </w:p>
    <w:p w14:paraId="520E2ED4" w14:textId="77777777" w:rsidR="00FD043B" w:rsidRDefault="00573815" w:rsidP="008568B4">
      <w:pPr>
        <w:pStyle w:val="a3"/>
        <w:numPr>
          <w:ilvl w:val="0"/>
          <w:numId w:val="22"/>
        </w:numPr>
        <w:spacing w:before="120" w:after="120"/>
      </w:pPr>
      <w:r>
        <w:t>某些设备可能存在一定的重要性，企业为了确保设备的安全性，可能会限制了该类设备带出。</w:t>
      </w:r>
    </w:p>
    <w:p w14:paraId="05276558" w14:textId="77777777" w:rsidR="00FD043B" w:rsidRDefault="00573815" w:rsidP="008568B4">
      <w:pPr>
        <w:pStyle w:val="a3"/>
        <w:numPr>
          <w:ilvl w:val="0"/>
          <w:numId w:val="22"/>
        </w:numPr>
        <w:spacing w:before="120" w:after="120"/>
      </w:pPr>
      <w:r>
        <w:t>某些设备可能存在高度保密性，只有相关直接负责人能借用，并且该类设备不允许私下流通，每一次借还行为必须经设备管理员之手。</w:t>
      </w:r>
    </w:p>
    <w:p w14:paraId="53678AC7" w14:textId="77777777" w:rsidR="00FD043B" w:rsidRDefault="00573815" w:rsidP="008568B4">
      <w:pPr>
        <w:pStyle w:val="a3"/>
        <w:numPr>
          <w:ilvl w:val="0"/>
          <w:numId w:val="23"/>
        </w:numPr>
        <w:spacing w:before="120" w:after="120"/>
      </w:pPr>
      <w:r>
        <w:t>设备等级：基于前面的三点分析，目前在该系统中主要设计了三种等级的设备，分别为常规设备、重要设备、绝密设备。相关内容在前文也有所赘述，这里再次分析不同层级设备的流通规则和带出限制。</w:t>
      </w:r>
    </w:p>
    <w:p w14:paraId="4643DBC5" w14:textId="77777777" w:rsidR="00FD043B" w:rsidRDefault="00573815" w:rsidP="008568B4">
      <w:pPr>
        <w:pStyle w:val="a3"/>
        <w:numPr>
          <w:ilvl w:val="0"/>
          <w:numId w:val="24"/>
        </w:numPr>
        <w:spacing w:before="120" w:after="120"/>
      </w:pPr>
      <w:r>
        <w:t>常规设备：主要指企业中的工具类设备，比如一些鼠标、键盘。该类工具型设备允许员工自由借还，自由流通，同时允许员工将该类设备带出公司。</w:t>
      </w:r>
    </w:p>
    <w:p w14:paraId="3452E87D" w14:textId="77777777" w:rsidR="00FD043B" w:rsidRDefault="00573815" w:rsidP="008568B4">
      <w:pPr>
        <w:pStyle w:val="a3"/>
        <w:numPr>
          <w:ilvl w:val="0"/>
          <w:numId w:val="24"/>
        </w:numPr>
        <w:spacing w:before="120" w:after="120"/>
      </w:pPr>
      <w:r>
        <w:lastRenderedPageBreak/>
        <w:t>重要设备：主要指具有一定保密性质，但保密程度不高的仅用于开发设备，比如</w:t>
      </w:r>
      <w:proofErr w:type="gramStart"/>
      <w:r>
        <w:t>某合作</w:t>
      </w:r>
      <w:proofErr w:type="gramEnd"/>
      <w:r>
        <w:t>企业提供的工程样机。该类设备允许员工自由借还、流通。但不允许该类设备带出企业。</w:t>
      </w:r>
    </w:p>
    <w:p w14:paraId="6BADC7AB" w14:textId="77777777" w:rsidR="00FD043B" w:rsidRDefault="00573815" w:rsidP="008568B4">
      <w:pPr>
        <w:pStyle w:val="a3"/>
        <w:numPr>
          <w:ilvl w:val="0"/>
          <w:numId w:val="24"/>
        </w:numPr>
        <w:spacing w:before="120" w:after="120"/>
      </w:pPr>
      <w:r>
        <w:t>绝密设备：主要指公司研发的、需要保护其知识产权的等绝密设备，比如企业研发的带有特定功能的未加密保护摄像头样机。由于涉及到企业的知识产权，该类设备只能特定的人员进行借用，不允许内部流通，不允许带出公司。</w:t>
      </w:r>
    </w:p>
    <w:p w14:paraId="04D1D72C" w14:textId="77777777" w:rsidR="00FD043B" w:rsidRPr="00731F61" w:rsidRDefault="00573815" w:rsidP="008568B4">
      <w:pPr>
        <w:pStyle w:val="a3"/>
        <w:numPr>
          <w:ilvl w:val="0"/>
          <w:numId w:val="18"/>
        </w:numPr>
        <w:spacing w:before="120" w:after="120"/>
        <w:rPr>
          <w:b/>
        </w:rPr>
      </w:pPr>
      <w:r w:rsidRPr="00212DF8">
        <w:rPr>
          <w:b/>
        </w:rPr>
        <w:t>员工信息表</w:t>
      </w:r>
    </w:p>
    <w:p w14:paraId="013863C4" w14:textId="1FA1FD97" w:rsidR="00D81F25" w:rsidRPr="00C71337" w:rsidRDefault="00D81F25" w:rsidP="005E1F50">
      <w:pPr>
        <w:pStyle w:val="a6"/>
        <w:spacing w:before="240"/>
      </w:pPr>
      <w:r w:rsidRPr="00C71337">
        <w:rPr>
          <w:rFonts w:hint="eastAsia"/>
        </w:rPr>
        <w:t>表</w:t>
      </w:r>
      <w:r w:rsidRPr="00C71337">
        <w:rPr>
          <w:rFonts w:hint="eastAsia"/>
        </w:rPr>
        <w:t xml:space="preserve"> </w:t>
      </w:r>
      <w:r w:rsidRPr="00C71337">
        <w:fldChar w:fldCharType="begin"/>
      </w:r>
      <w:r w:rsidRPr="00C71337">
        <w:instrText xml:space="preserve"> </w:instrText>
      </w:r>
      <w:r w:rsidRPr="00C71337">
        <w:rPr>
          <w:rFonts w:hint="eastAsia"/>
        </w:rPr>
        <w:instrText xml:space="preserve">SEQ </w:instrText>
      </w:r>
      <w:r w:rsidRPr="00C71337">
        <w:rPr>
          <w:rFonts w:hint="eastAsia"/>
        </w:rPr>
        <w:instrText>表</w:instrText>
      </w:r>
      <w:r w:rsidRPr="00C71337">
        <w:rPr>
          <w:rFonts w:hint="eastAsia"/>
        </w:rPr>
        <w:instrText xml:space="preserve"> \* ARABIC</w:instrText>
      </w:r>
      <w:r w:rsidRPr="00C71337">
        <w:instrText xml:space="preserve"> </w:instrText>
      </w:r>
      <w:r w:rsidRPr="00C71337">
        <w:fldChar w:fldCharType="separate"/>
      </w:r>
      <w:r w:rsidR="00A9360D">
        <w:rPr>
          <w:noProof/>
        </w:rPr>
        <w:t>4</w:t>
      </w:r>
      <w:r w:rsidRPr="00C71337">
        <w:fldChar w:fldCharType="end"/>
      </w:r>
      <w:r w:rsidRPr="00C71337">
        <w:rPr>
          <w:rFonts w:hint="eastAsia"/>
        </w:rPr>
        <w:t>员工信息表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310"/>
        <w:gridCol w:w="1870"/>
        <w:gridCol w:w="5235"/>
      </w:tblGrid>
      <w:tr w:rsidR="00FD043B" w14:paraId="7D78B1B3" w14:textId="77777777" w:rsidTr="00D81F25">
        <w:trPr>
          <w:trHeight w:val="500"/>
        </w:trPr>
        <w:tc>
          <w:tcPr>
            <w:tcW w:w="2310" w:type="dxa"/>
            <w:vAlign w:val="center"/>
          </w:tcPr>
          <w:p w14:paraId="6B581331" w14:textId="77777777" w:rsidR="00FD043B" w:rsidRDefault="00573815" w:rsidP="00453902">
            <w:pPr>
              <w:pStyle w:val="aa"/>
            </w:pPr>
            <w:r>
              <w:t>字段</w:t>
            </w:r>
          </w:p>
        </w:tc>
        <w:tc>
          <w:tcPr>
            <w:tcW w:w="1870" w:type="dxa"/>
            <w:vAlign w:val="center"/>
          </w:tcPr>
          <w:p w14:paraId="2CE53976" w14:textId="77777777" w:rsidR="00FD043B" w:rsidRDefault="00573815" w:rsidP="00453902">
            <w:pPr>
              <w:pStyle w:val="aa"/>
            </w:pPr>
            <w:r>
              <w:t>数据类型</w:t>
            </w:r>
          </w:p>
        </w:tc>
        <w:tc>
          <w:tcPr>
            <w:tcW w:w="5235" w:type="dxa"/>
            <w:vAlign w:val="center"/>
          </w:tcPr>
          <w:p w14:paraId="70DA3037" w14:textId="77777777" w:rsidR="00FD043B" w:rsidRDefault="00573815" w:rsidP="00453902">
            <w:pPr>
              <w:pStyle w:val="aa"/>
            </w:pPr>
            <w:r>
              <w:t>描述</w:t>
            </w:r>
          </w:p>
        </w:tc>
      </w:tr>
      <w:tr w:rsidR="00FD043B" w14:paraId="0FB600B6" w14:textId="77777777" w:rsidTr="00D81F25">
        <w:trPr>
          <w:trHeight w:val="500"/>
        </w:trPr>
        <w:tc>
          <w:tcPr>
            <w:tcW w:w="2310" w:type="dxa"/>
            <w:vAlign w:val="center"/>
          </w:tcPr>
          <w:p w14:paraId="1A462CD2" w14:textId="77777777" w:rsidR="00FD043B" w:rsidRPr="00453902" w:rsidRDefault="00573815" w:rsidP="00453902">
            <w:pPr>
              <w:pStyle w:val="aa"/>
              <w:rPr>
                <w:b w:val="0"/>
              </w:rPr>
            </w:pPr>
            <w:proofErr w:type="spellStart"/>
            <w:r w:rsidRPr="00453902">
              <w:rPr>
                <w:b w:val="0"/>
              </w:rPr>
              <w:t>employee_id</w:t>
            </w:r>
            <w:proofErr w:type="spellEnd"/>
            <w:r w:rsidRPr="00453902">
              <w:rPr>
                <w:b w:val="0"/>
              </w:rPr>
              <w:t>(pk)</w:t>
            </w:r>
          </w:p>
        </w:tc>
        <w:tc>
          <w:tcPr>
            <w:tcW w:w="1870" w:type="dxa"/>
            <w:vAlign w:val="center"/>
          </w:tcPr>
          <w:p w14:paraId="11323375" w14:textId="77777777" w:rsidR="00FD043B" w:rsidRPr="00453902" w:rsidRDefault="00573815" w:rsidP="00453902">
            <w:pPr>
              <w:pStyle w:val="aa"/>
              <w:rPr>
                <w:b w:val="0"/>
              </w:rPr>
            </w:pPr>
            <w:r w:rsidRPr="00453902">
              <w:rPr>
                <w:b w:val="0"/>
              </w:rPr>
              <w:t>varchar</w:t>
            </w:r>
          </w:p>
        </w:tc>
        <w:tc>
          <w:tcPr>
            <w:tcW w:w="5235" w:type="dxa"/>
            <w:vAlign w:val="center"/>
          </w:tcPr>
          <w:p w14:paraId="4DECC7B3" w14:textId="77777777" w:rsidR="00FD043B" w:rsidRPr="00453902" w:rsidRDefault="00573815" w:rsidP="00453902">
            <w:pPr>
              <w:pStyle w:val="aa"/>
              <w:rPr>
                <w:b w:val="0"/>
              </w:rPr>
            </w:pPr>
            <w:r w:rsidRPr="00453902">
              <w:rPr>
                <w:b w:val="0"/>
              </w:rPr>
              <w:t>工号</w:t>
            </w:r>
          </w:p>
        </w:tc>
      </w:tr>
      <w:tr w:rsidR="00FD043B" w14:paraId="7381427B" w14:textId="77777777" w:rsidTr="00D81F25">
        <w:trPr>
          <w:trHeight w:val="500"/>
        </w:trPr>
        <w:tc>
          <w:tcPr>
            <w:tcW w:w="2310" w:type="dxa"/>
            <w:vAlign w:val="center"/>
          </w:tcPr>
          <w:p w14:paraId="5446020F" w14:textId="77777777" w:rsidR="00FD043B" w:rsidRPr="00453902" w:rsidRDefault="00573815" w:rsidP="00453902">
            <w:pPr>
              <w:pStyle w:val="aa"/>
              <w:rPr>
                <w:b w:val="0"/>
              </w:rPr>
            </w:pPr>
            <w:proofErr w:type="spellStart"/>
            <w:r w:rsidRPr="00453902">
              <w:rPr>
                <w:b w:val="0"/>
              </w:rPr>
              <w:t>employee_name</w:t>
            </w:r>
            <w:proofErr w:type="spellEnd"/>
          </w:p>
        </w:tc>
        <w:tc>
          <w:tcPr>
            <w:tcW w:w="1870" w:type="dxa"/>
            <w:vAlign w:val="center"/>
          </w:tcPr>
          <w:p w14:paraId="1CC9DF47" w14:textId="77777777" w:rsidR="00FD043B" w:rsidRPr="00453902" w:rsidRDefault="00573815" w:rsidP="00453902">
            <w:pPr>
              <w:pStyle w:val="aa"/>
              <w:rPr>
                <w:b w:val="0"/>
              </w:rPr>
            </w:pPr>
            <w:r w:rsidRPr="00453902">
              <w:rPr>
                <w:b w:val="0"/>
              </w:rPr>
              <w:t>varchar</w:t>
            </w:r>
          </w:p>
        </w:tc>
        <w:tc>
          <w:tcPr>
            <w:tcW w:w="5235" w:type="dxa"/>
            <w:vAlign w:val="center"/>
          </w:tcPr>
          <w:p w14:paraId="07877ADE" w14:textId="77777777" w:rsidR="00FD043B" w:rsidRPr="00453902" w:rsidRDefault="00573815" w:rsidP="00453902">
            <w:pPr>
              <w:pStyle w:val="aa"/>
              <w:rPr>
                <w:b w:val="0"/>
              </w:rPr>
            </w:pPr>
            <w:r w:rsidRPr="00453902">
              <w:rPr>
                <w:b w:val="0"/>
              </w:rPr>
              <w:t>员工姓名</w:t>
            </w:r>
          </w:p>
        </w:tc>
      </w:tr>
      <w:tr w:rsidR="00FD043B" w14:paraId="219EE356" w14:textId="77777777" w:rsidTr="00D81F25">
        <w:trPr>
          <w:trHeight w:val="500"/>
        </w:trPr>
        <w:tc>
          <w:tcPr>
            <w:tcW w:w="2310" w:type="dxa"/>
            <w:vAlign w:val="center"/>
          </w:tcPr>
          <w:p w14:paraId="40E04C7D" w14:textId="77777777" w:rsidR="00FD043B" w:rsidRPr="00453902" w:rsidRDefault="00573815" w:rsidP="00453902">
            <w:pPr>
              <w:pStyle w:val="aa"/>
              <w:rPr>
                <w:b w:val="0"/>
              </w:rPr>
            </w:pPr>
            <w:proofErr w:type="spellStart"/>
            <w:r w:rsidRPr="00453902">
              <w:rPr>
                <w:b w:val="0"/>
              </w:rPr>
              <w:t>employee_gender</w:t>
            </w:r>
            <w:proofErr w:type="spellEnd"/>
          </w:p>
        </w:tc>
        <w:tc>
          <w:tcPr>
            <w:tcW w:w="1870" w:type="dxa"/>
            <w:vAlign w:val="center"/>
          </w:tcPr>
          <w:p w14:paraId="77E32F26" w14:textId="77777777" w:rsidR="00FD043B" w:rsidRPr="00453902" w:rsidRDefault="00573815" w:rsidP="00453902">
            <w:pPr>
              <w:pStyle w:val="aa"/>
              <w:rPr>
                <w:b w:val="0"/>
              </w:rPr>
            </w:pPr>
            <w:r w:rsidRPr="00453902">
              <w:rPr>
                <w:b w:val="0"/>
              </w:rPr>
              <w:t>varchar</w:t>
            </w:r>
          </w:p>
        </w:tc>
        <w:tc>
          <w:tcPr>
            <w:tcW w:w="5235" w:type="dxa"/>
            <w:vAlign w:val="center"/>
          </w:tcPr>
          <w:p w14:paraId="6194B98B" w14:textId="77777777" w:rsidR="00FD043B" w:rsidRPr="00453902" w:rsidRDefault="00573815" w:rsidP="00453902">
            <w:pPr>
              <w:pStyle w:val="aa"/>
              <w:rPr>
                <w:b w:val="0"/>
              </w:rPr>
            </w:pPr>
            <w:r w:rsidRPr="00453902">
              <w:rPr>
                <w:b w:val="0"/>
              </w:rPr>
              <w:t>性别</w:t>
            </w:r>
          </w:p>
        </w:tc>
      </w:tr>
      <w:tr w:rsidR="00FD043B" w14:paraId="264381E9" w14:textId="77777777" w:rsidTr="00D81F25">
        <w:trPr>
          <w:trHeight w:val="500"/>
        </w:trPr>
        <w:tc>
          <w:tcPr>
            <w:tcW w:w="2310" w:type="dxa"/>
            <w:vAlign w:val="center"/>
          </w:tcPr>
          <w:p w14:paraId="67842BE9" w14:textId="77777777" w:rsidR="00FD043B" w:rsidRPr="00453902" w:rsidRDefault="00573815" w:rsidP="00453902">
            <w:pPr>
              <w:pStyle w:val="aa"/>
              <w:rPr>
                <w:b w:val="0"/>
              </w:rPr>
            </w:pPr>
            <w:proofErr w:type="spellStart"/>
            <w:r w:rsidRPr="00453902">
              <w:rPr>
                <w:b w:val="0"/>
              </w:rPr>
              <w:t>employee_secret</w:t>
            </w:r>
            <w:proofErr w:type="spellEnd"/>
          </w:p>
        </w:tc>
        <w:tc>
          <w:tcPr>
            <w:tcW w:w="1870" w:type="dxa"/>
            <w:vAlign w:val="center"/>
          </w:tcPr>
          <w:p w14:paraId="54958965" w14:textId="77777777" w:rsidR="00FD043B" w:rsidRPr="00453902" w:rsidRDefault="00573815" w:rsidP="00453902">
            <w:pPr>
              <w:pStyle w:val="aa"/>
              <w:rPr>
                <w:b w:val="0"/>
              </w:rPr>
            </w:pPr>
            <w:r w:rsidRPr="00453902">
              <w:rPr>
                <w:b w:val="0"/>
              </w:rPr>
              <w:t>varchar</w:t>
            </w:r>
          </w:p>
        </w:tc>
        <w:tc>
          <w:tcPr>
            <w:tcW w:w="5235" w:type="dxa"/>
            <w:vAlign w:val="center"/>
          </w:tcPr>
          <w:p w14:paraId="07C4DC49" w14:textId="77777777" w:rsidR="00FD043B" w:rsidRPr="00453902" w:rsidRDefault="00573815" w:rsidP="00453902">
            <w:pPr>
              <w:pStyle w:val="aa"/>
              <w:rPr>
                <w:b w:val="0"/>
              </w:rPr>
            </w:pPr>
            <w:r w:rsidRPr="00453902">
              <w:rPr>
                <w:b w:val="0"/>
              </w:rPr>
              <w:t>登录密码（初始密码可自定义，若未定义则为</w:t>
            </w:r>
            <w:r w:rsidRPr="00453902">
              <w:rPr>
                <w:b w:val="0"/>
              </w:rPr>
              <w:t>123456</w:t>
            </w:r>
            <w:r w:rsidRPr="00453902">
              <w:rPr>
                <w:b w:val="0"/>
              </w:rPr>
              <w:t>）</w:t>
            </w:r>
          </w:p>
        </w:tc>
      </w:tr>
      <w:tr w:rsidR="00FD043B" w14:paraId="15AE4D83" w14:textId="77777777" w:rsidTr="00D81F25">
        <w:trPr>
          <w:trHeight w:val="500"/>
        </w:trPr>
        <w:tc>
          <w:tcPr>
            <w:tcW w:w="2310" w:type="dxa"/>
            <w:vAlign w:val="center"/>
          </w:tcPr>
          <w:p w14:paraId="06DB93A0" w14:textId="77777777" w:rsidR="00FD043B" w:rsidRPr="00453902" w:rsidRDefault="00573815" w:rsidP="00453902">
            <w:pPr>
              <w:pStyle w:val="aa"/>
              <w:rPr>
                <w:b w:val="0"/>
              </w:rPr>
            </w:pPr>
            <w:proofErr w:type="spellStart"/>
            <w:r w:rsidRPr="00453902">
              <w:rPr>
                <w:b w:val="0"/>
              </w:rPr>
              <w:t>image_info</w:t>
            </w:r>
            <w:proofErr w:type="spellEnd"/>
          </w:p>
        </w:tc>
        <w:tc>
          <w:tcPr>
            <w:tcW w:w="1870" w:type="dxa"/>
            <w:vAlign w:val="center"/>
          </w:tcPr>
          <w:p w14:paraId="30BB1BA5" w14:textId="77777777" w:rsidR="00FD043B" w:rsidRPr="00453902" w:rsidRDefault="00573815" w:rsidP="00453902">
            <w:pPr>
              <w:pStyle w:val="aa"/>
              <w:rPr>
                <w:b w:val="0"/>
              </w:rPr>
            </w:pPr>
            <w:r w:rsidRPr="00453902">
              <w:rPr>
                <w:b w:val="0"/>
              </w:rPr>
              <w:t>blob</w:t>
            </w:r>
          </w:p>
        </w:tc>
        <w:tc>
          <w:tcPr>
            <w:tcW w:w="5235" w:type="dxa"/>
            <w:vAlign w:val="center"/>
          </w:tcPr>
          <w:p w14:paraId="15205D77" w14:textId="77777777" w:rsidR="00FD043B" w:rsidRPr="00453902" w:rsidRDefault="00573815" w:rsidP="00453902">
            <w:pPr>
              <w:pStyle w:val="aa"/>
              <w:rPr>
                <w:b w:val="0"/>
              </w:rPr>
            </w:pPr>
            <w:r w:rsidRPr="00453902">
              <w:rPr>
                <w:b w:val="0"/>
              </w:rPr>
              <w:t>人像特征信息（账号激活时需上传照片，通过人脸识别引擎获取）</w:t>
            </w:r>
          </w:p>
        </w:tc>
      </w:tr>
      <w:tr w:rsidR="00FD043B" w14:paraId="0C75B9CF" w14:textId="77777777" w:rsidTr="00D81F25">
        <w:trPr>
          <w:trHeight w:val="500"/>
        </w:trPr>
        <w:tc>
          <w:tcPr>
            <w:tcW w:w="2310" w:type="dxa"/>
            <w:vAlign w:val="center"/>
          </w:tcPr>
          <w:p w14:paraId="5AE065AB" w14:textId="77777777" w:rsidR="00FD043B" w:rsidRPr="00453902" w:rsidRDefault="00573815" w:rsidP="00453902">
            <w:pPr>
              <w:pStyle w:val="aa"/>
              <w:rPr>
                <w:b w:val="0"/>
              </w:rPr>
            </w:pPr>
            <w:proofErr w:type="spellStart"/>
            <w:r w:rsidRPr="00453902">
              <w:rPr>
                <w:b w:val="0"/>
              </w:rPr>
              <w:t>active_tag</w:t>
            </w:r>
            <w:proofErr w:type="spellEnd"/>
          </w:p>
        </w:tc>
        <w:tc>
          <w:tcPr>
            <w:tcW w:w="1870" w:type="dxa"/>
            <w:vAlign w:val="center"/>
          </w:tcPr>
          <w:p w14:paraId="6DA92B1C" w14:textId="77777777" w:rsidR="00FD043B" w:rsidRPr="00453902" w:rsidRDefault="00573815" w:rsidP="00453902">
            <w:pPr>
              <w:pStyle w:val="aa"/>
              <w:rPr>
                <w:b w:val="0"/>
              </w:rPr>
            </w:pPr>
            <w:r w:rsidRPr="00453902">
              <w:rPr>
                <w:b w:val="0"/>
              </w:rPr>
              <w:t>bool</w:t>
            </w:r>
          </w:p>
        </w:tc>
        <w:tc>
          <w:tcPr>
            <w:tcW w:w="5235" w:type="dxa"/>
            <w:vAlign w:val="center"/>
          </w:tcPr>
          <w:p w14:paraId="0DE7B0C9" w14:textId="77777777" w:rsidR="00FD043B" w:rsidRPr="00453902" w:rsidRDefault="00573815" w:rsidP="00453902">
            <w:pPr>
              <w:pStyle w:val="aa"/>
              <w:rPr>
                <w:b w:val="0"/>
              </w:rPr>
            </w:pPr>
            <w:r w:rsidRPr="00453902">
              <w:rPr>
                <w:b w:val="0"/>
              </w:rPr>
              <w:t>激活状态</w:t>
            </w:r>
          </w:p>
        </w:tc>
      </w:tr>
      <w:tr w:rsidR="00FD043B" w14:paraId="24379A94" w14:textId="77777777" w:rsidTr="00D81F25">
        <w:trPr>
          <w:trHeight w:val="500"/>
        </w:trPr>
        <w:tc>
          <w:tcPr>
            <w:tcW w:w="2310" w:type="dxa"/>
            <w:vAlign w:val="center"/>
          </w:tcPr>
          <w:p w14:paraId="1B65E2D0" w14:textId="77777777" w:rsidR="00FD043B" w:rsidRPr="00453902" w:rsidRDefault="00573815" w:rsidP="00453902">
            <w:pPr>
              <w:pStyle w:val="aa"/>
              <w:rPr>
                <w:b w:val="0"/>
              </w:rPr>
            </w:pPr>
            <w:proofErr w:type="spellStart"/>
            <w:r w:rsidRPr="00453902">
              <w:rPr>
                <w:b w:val="0"/>
              </w:rPr>
              <w:t>create_time</w:t>
            </w:r>
            <w:proofErr w:type="spellEnd"/>
          </w:p>
        </w:tc>
        <w:tc>
          <w:tcPr>
            <w:tcW w:w="1870" w:type="dxa"/>
            <w:vAlign w:val="center"/>
          </w:tcPr>
          <w:p w14:paraId="2EBB0A46" w14:textId="77777777" w:rsidR="00FD043B" w:rsidRPr="00453902" w:rsidRDefault="00573815" w:rsidP="00453902">
            <w:pPr>
              <w:pStyle w:val="aa"/>
              <w:rPr>
                <w:b w:val="0"/>
              </w:rPr>
            </w:pPr>
            <w:r w:rsidRPr="00453902">
              <w:rPr>
                <w:b w:val="0"/>
              </w:rPr>
              <w:t>timestamp</w:t>
            </w:r>
          </w:p>
        </w:tc>
        <w:tc>
          <w:tcPr>
            <w:tcW w:w="5235" w:type="dxa"/>
            <w:vAlign w:val="center"/>
          </w:tcPr>
          <w:p w14:paraId="5885E88F" w14:textId="77777777" w:rsidR="00FD043B" w:rsidRPr="00453902" w:rsidRDefault="00573815" w:rsidP="00453902">
            <w:pPr>
              <w:pStyle w:val="aa"/>
              <w:rPr>
                <w:b w:val="0"/>
              </w:rPr>
            </w:pPr>
            <w:r w:rsidRPr="00453902">
              <w:rPr>
                <w:b w:val="0"/>
              </w:rPr>
              <w:t>创建时间</w:t>
            </w:r>
          </w:p>
        </w:tc>
      </w:tr>
      <w:tr w:rsidR="00FD043B" w14:paraId="15441DC0" w14:textId="77777777" w:rsidTr="00D81F25">
        <w:trPr>
          <w:trHeight w:val="500"/>
        </w:trPr>
        <w:tc>
          <w:tcPr>
            <w:tcW w:w="2310" w:type="dxa"/>
            <w:vAlign w:val="center"/>
          </w:tcPr>
          <w:p w14:paraId="0431F770" w14:textId="77777777" w:rsidR="00FD043B" w:rsidRPr="00453902" w:rsidRDefault="00573815" w:rsidP="00453902">
            <w:pPr>
              <w:pStyle w:val="aa"/>
              <w:rPr>
                <w:b w:val="0"/>
              </w:rPr>
            </w:pPr>
            <w:proofErr w:type="spellStart"/>
            <w:r w:rsidRPr="00453902">
              <w:rPr>
                <w:b w:val="0"/>
              </w:rPr>
              <w:t>update_time</w:t>
            </w:r>
            <w:proofErr w:type="spellEnd"/>
          </w:p>
        </w:tc>
        <w:tc>
          <w:tcPr>
            <w:tcW w:w="1870" w:type="dxa"/>
            <w:vAlign w:val="center"/>
          </w:tcPr>
          <w:p w14:paraId="0BEE24BC" w14:textId="77777777" w:rsidR="00FD043B" w:rsidRPr="00453902" w:rsidRDefault="00573815" w:rsidP="00453902">
            <w:pPr>
              <w:pStyle w:val="aa"/>
              <w:rPr>
                <w:b w:val="0"/>
              </w:rPr>
            </w:pPr>
            <w:r w:rsidRPr="00453902">
              <w:rPr>
                <w:b w:val="0"/>
              </w:rPr>
              <w:t>timestamp</w:t>
            </w:r>
          </w:p>
        </w:tc>
        <w:tc>
          <w:tcPr>
            <w:tcW w:w="5235" w:type="dxa"/>
            <w:vAlign w:val="center"/>
          </w:tcPr>
          <w:p w14:paraId="4A03F7BE" w14:textId="77777777" w:rsidR="00FD043B" w:rsidRPr="00453902" w:rsidRDefault="00573815" w:rsidP="00453902">
            <w:pPr>
              <w:pStyle w:val="aa"/>
              <w:rPr>
                <w:b w:val="0"/>
              </w:rPr>
            </w:pPr>
            <w:r w:rsidRPr="00453902">
              <w:rPr>
                <w:b w:val="0"/>
              </w:rPr>
              <w:t>更新时间</w:t>
            </w:r>
          </w:p>
        </w:tc>
      </w:tr>
    </w:tbl>
    <w:p w14:paraId="71360D8A" w14:textId="77777777" w:rsidR="00FD043B" w:rsidRDefault="00573815" w:rsidP="00804399">
      <w:pPr>
        <w:spacing w:before="120" w:after="120"/>
        <w:ind w:firstLine="480"/>
      </w:pPr>
      <w:r>
        <w:t>如上表所示，该表主要用于存储员工的相关信息，下面就其中的相关字段展开详细叙述。这里着重阐述表中的</w:t>
      </w:r>
      <w:proofErr w:type="spellStart"/>
      <w:r>
        <w:t>image_info</w:t>
      </w:r>
      <w:proofErr w:type="spellEnd"/>
      <w:r>
        <w:t>字段。</w:t>
      </w:r>
    </w:p>
    <w:p w14:paraId="41B24937" w14:textId="77777777" w:rsidR="00FD043B" w:rsidRDefault="00573815" w:rsidP="00804399">
      <w:pPr>
        <w:spacing w:before="120" w:after="120"/>
        <w:ind w:firstLine="480"/>
      </w:pPr>
      <w:r>
        <w:t>在详细设计的人事管理小节中已经指出，当管理员在系统中导入人事表后，系统会为人事表中的员工创建一个未激活的账号，在员工登录这个账号开始使用相关功能前需要上传个人人</w:t>
      </w:r>
      <w:proofErr w:type="gramStart"/>
      <w:r>
        <w:t>脸照片</w:t>
      </w:r>
      <w:proofErr w:type="gramEnd"/>
      <w:r>
        <w:t>进行账号激活。</w:t>
      </w:r>
    </w:p>
    <w:p w14:paraId="6FAF93FA" w14:textId="77777777" w:rsidR="00FD043B" w:rsidRDefault="00573815" w:rsidP="00E86625">
      <w:pPr>
        <w:spacing w:before="120" w:after="120"/>
        <w:ind w:firstLine="480"/>
      </w:pPr>
      <w:r>
        <w:t>所以，在该表中，</w:t>
      </w:r>
      <w:proofErr w:type="spellStart"/>
      <w:r>
        <w:t>image_info</w:t>
      </w:r>
      <w:proofErr w:type="spellEnd"/>
      <w:r>
        <w:t>是否存有该员工真实的人脸特征值就标志着该账号是否成功激活。</w:t>
      </w:r>
    </w:p>
    <w:p w14:paraId="3DCCC539" w14:textId="77777777" w:rsidR="00FD043B" w:rsidRDefault="00573815" w:rsidP="00E86625">
      <w:pPr>
        <w:spacing w:before="120" w:after="120"/>
        <w:ind w:firstLine="480"/>
      </w:pPr>
      <w:r>
        <w:t>具体的激活流程在详细设计中人事管理小节也有详尽的叙述。即员工上传照片后，人脸识别引擎会提取该员工的人像特征值，并存储在数据库。</w:t>
      </w:r>
    </w:p>
    <w:p w14:paraId="73B6E8A8" w14:textId="77777777" w:rsidR="00FD043B" w:rsidRPr="00787A0C" w:rsidRDefault="00573815" w:rsidP="008568B4">
      <w:pPr>
        <w:pStyle w:val="a3"/>
        <w:numPr>
          <w:ilvl w:val="0"/>
          <w:numId w:val="18"/>
        </w:numPr>
        <w:spacing w:before="120" w:after="120"/>
        <w:rPr>
          <w:b/>
        </w:rPr>
      </w:pPr>
      <w:r w:rsidRPr="0061345A">
        <w:rPr>
          <w:b/>
        </w:rPr>
        <w:t>状态变更记录表</w:t>
      </w:r>
    </w:p>
    <w:p w14:paraId="4B0863C6" w14:textId="54589173" w:rsidR="00787A0C" w:rsidRDefault="00787A0C" w:rsidP="00787A0C">
      <w:pPr>
        <w:pStyle w:val="a6"/>
        <w:spacing w:before="240"/>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9360D">
        <w:rPr>
          <w:noProof/>
        </w:rPr>
        <w:t>5</w:t>
      </w:r>
      <w:r>
        <w:fldChar w:fldCharType="end"/>
      </w:r>
      <w:r>
        <w:rPr>
          <w:rFonts w:hint="eastAsia"/>
        </w:rPr>
        <w:t>状态变更记录表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180"/>
        <w:gridCol w:w="1917"/>
        <w:gridCol w:w="5318"/>
      </w:tblGrid>
      <w:tr w:rsidR="00FD043B" w14:paraId="2D1BC41D" w14:textId="77777777" w:rsidTr="00D106E3">
        <w:trPr>
          <w:trHeight w:val="500"/>
        </w:trPr>
        <w:tc>
          <w:tcPr>
            <w:tcW w:w="2180" w:type="dxa"/>
            <w:vAlign w:val="center"/>
          </w:tcPr>
          <w:p w14:paraId="1BE88EC1" w14:textId="77777777" w:rsidR="00FD043B" w:rsidRDefault="00573815" w:rsidP="00D106E3">
            <w:pPr>
              <w:pStyle w:val="aa"/>
            </w:pPr>
            <w:r>
              <w:t>字段</w:t>
            </w:r>
          </w:p>
        </w:tc>
        <w:tc>
          <w:tcPr>
            <w:tcW w:w="1917" w:type="dxa"/>
            <w:vAlign w:val="center"/>
          </w:tcPr>
          <w:p w14:paraId="43B94433" w14:textId="77777777" w:rsidR="00FD043B" w:rsidRDefault="00573815" w:rsidP="00D106E3">
            <w:pPr>
              <w:pStyle w:val="aa"/>
            </w:pPr>
            <w:r>
              <w:t>数据类型</w:t>
            </w:r>
          </w:p>
        </w:tc>
        <w:tc>
          <w:tcPr>
            <w:tcW w:w="5318" w:type="dxa"/>
            <w:vAlign w:val="center"/>
          </w:tcPr>
          <w:p w14:paraId="357A3A4F" w14:textId="77777777" w:rsidR="00FD043B" w:rsidRDefault="00573815" w:rsidP="00D106E3">
            <w:pPr>
              <w:pStyle w:val="aa"/>
            </w:pPr>
            <w:r>
              <w:t>描述</w:t>
            </w:r>
          </w:p>
        </w:tc>
      </w:tr>
      <w:tr w:rsidR="00FD043B" w14:paraId="30B5521D" w14:textId="77777777" w:rsidTr="00D106E3">
        <w:trPr>
          <w:trHeight w:val="500"/>
        </w:trPr>
        <w:tc>
          <w:tcPr>
            <w:tcW w:w="2180" w:type="dxa"/>
            <w:vAlign w:val="center"/>
          </w:tcPr>
          <w:p w14:paraId="1D3F5717" w14:textId="77777777" w:rsidR="00FD043B" w:rsidRPr="00D106E3" w:rsidRDefault="00573815" w:rsidP="00D106E3">
            <w:pPr>
              <w:pStyle w:val="aa"/>
              <w:rPr>
                <w:b w:val="0"/>
              </w:rPr>
            </w:pPr>
            <w:proofErr w:type="spellStart"/>
            <w:r w:rsidRPr="00D106E3">
              <w:rPr>
                <w:b w:val="0"/>
              </w:rPr>
              <w:t>device_id</w:t>
            </w:r>
            <w:proofErr w:type="spellEnd"/>
          </w:p>
        </w:tc>
        <w:tc>
          <w:tcPr>
            <w:tcW w:w="1917" w:type="dxa"/>
            <w:vAlign w:val="center"/>
          </w:tcPr>
          <w:p w14:paraId="21FCDCEE" w14:textId="77777777" w:rsidR="00FD043B" w:rsidRPr="00D106E3" w:rsidRDefault="00573815" w:rsidP="00D106E3">
            <w:pPr>
              <w:pStyle w:val="aa"/>
              <w:rPr>
                <w:b w:val="0"/>
              </w:rPr>
            </w:pPr>
            <w:r w:rsidRPr="00D106E3">
              <w:rPr>
                <w:b w:val="0"/>
              </w:rPr>
              <w:t>varchar</w:t>
            </w:r>
          </w:p>
        </w:tc>
        <w:tc>
          <w:tcPr>
            <w:tcW w:w="5318" w:type="dxa"/>
            <w:vAlign w:val="center"/>
          </w:tcPr>
          <w:p w14:paraId="7CB46C8D" w14:textId="77777777" w:rsidR="00FD043B" w:rsidRPr="00D106E3" w:rsidRDefault="00573815" w:rsidP="00D106E3">
            <w:pPr>
              <w:pStyle w:val="aa"/>
              <w:rPr>
                <w:b w:val="0"/>
              </w:rPr>
            </w:pPr>
            <w:r w:rsidRPr="00D106E3">
              <w:rPr>
                <w:b w:val="0"/>
              </w:rPr>
              <w:t>设备</w:t>
            </w:r>
            <w:r w:rsidRPr="00D106E3">
              <w:rPr>
                <w:b w:val="0"/>
              </w:rPr>
              <w:t>id</w:t>
            </w:r>
            <w:r w:rsidRPr="00D106E3">
              <w:rPr>
                <w:b w:val="0"/>
              </w:rPr>
              <w:t>，</w:t>
            </w:r>
            <w:proofErr w:type="spellStart"/>
            <w:r w:rsidRPr="00D106E3">
              <w:rPr>
                <w:b w:val="0"/>
              </w:rPr>
              <w:t>nfc</w:t>
            </w:r>
            <w:proofErr w:type="spellEnd"/>
            <w:r w:rsidRPr="00D106E3">
              <w:rPr>
                <w:b w:val="0"/>
              </w:rPr>
              <w:t>芯片及二</w:t>
            </w:r>
            <w:proofErr w:type="gramStart"/>
            <w:r w:rsidRPr="00D106E3">
              <w:rPr>
                <w:b w:val="0"/>
              </w:rPr>
              <w:t>维码相同</w:t>
            </w:r>
            <w:proofErr w:type="gramEnd"/>
          </w:p>
        </w:tc>
      </w:tr>
      <w:tr w:rsidR="00FD043B" w14:paraId="103D66F9" w14:textId="77777777" w:rsidTr="00D106E3">
        <w:trPr>
          <w:trHeight w:val="500"/>
        </w:trPr>
        <w:tc>
          <w:tcPr>
            <w:tcW w:w="2180" w:type="dxa"/>
            <w:vAlign w:val="center"/>
          </w:tcPr>
          <w:p w14:paraId="371BE3CC" w14:textId="77777777" w:rsidR="00FD043B" w:rsidRPr="00D106E3" w:rsidRDefault="00573815" w:rsidP="00D106E3">
            <w:pPr>
              <w:pStyle w:val="aa"/>
              <w:rPr>
                <w:b w:val="0"/>
              </w:rPr>
            </w:pPr>
            <w:proofErr w:type="spellStart"/>
            <w:r w:rsidRPr="00D106E3">
              <w:rPr>
                <w:b w:val="0"/>
              </w:rPr>
              <w:t>pre_holder_id</w:t>
            </w:r>
            <w:proofErr w:type="spellEnd"/>
          </w:p>
        </w:tc>
        <w:tc>
          <w:tcPr>
            <w:tcW w:w="1917" w:type="dxa"/>
            <w:vAlign w:val="center"/>
          </w:tcPr>
          <w:p w14:paraId="43FEEAF7" w14:textId="77777777" w:rsidR="00FD043B" w:rsidRPr="00D106E3" w:rsidRDefault="00573815" w:rsidP="00D106E3">
            <w:pPr>
              <w:pStyle w:val="aa"/>
              <w:rPr>
                <w:b w:val="0"/>
              </w:rPr>
            </w:pPr>
            <w:r w:rsidRPr="00D106E3">
              <w:rPr>
                <w:b w:val="0"/>
              </w:rPr>
              <w:t>varchar</w:t>
            </w:r>
          </w:p>
        </w:tc>
        <w:tc>
          <w:tcPr>
            <w:tcW w:w="5318" w:type="dxa"/>
            <w:vAlign w:val="center"/>
          </w:tcPr>
          <w:p w14:paraId="2588E81D" w14:textId="77777777" w:rsidR="00FD043B" w:rsidRPr="00D106E3" w:rsidRDefault="00573815" w:rsidP="00D106E3">
            <w:pPr>
              <w:pStyle w:val="aa"/>
              <w:rPr>
                <w:b w:val="0"/>
              </w:rPr>
            </w:pPr>
            <w:r w:rsidRPr="00D106E3">
              <w:rPr>
                <w:b w:val="0"/>
              </w:rPr>
              <w:t>上任负责人</w:t>
            </w:r>
            <w:r w:rsidRPr="00D106E3">
              <w:rPr>
                <w:b w:val="0"/>
              </w:rPr>
              <w:t>id</w:t>
            </w:r>
            <w:r w:rsidRPr="00D106E3">
              <w:rPr>
                <w:b w:val="0"/>
              </w:rPr>
              <w:t>（为</w:t>
            </w:r>
            <w:r w:rsidRPr="00D106E3">
              <w:rPr>
                <w:b w:val="0"/>
              </w:rPr>
              <w:t>NULL</w:t>
            </w:r>
            <w:r w:rsidRPr="00D106E3">
              <w:rPr>
                <w:b w:val="0"/>
              </w:rPr>
              <w:t>，则表示该记录为借出记录）</w:t>
            </w:r>
          </w:p>
        </w:tc>
      </w:tr>
      <w:tr w:rsidR="00FD043B" w14:paraId="6607F280" w14:textId="77777777" w:rsidTr="00D106E3">
        <w:trPr>
          <w:trHeight w:val="500"/>
        </w:trPr>
        <w:tc>
          <w:tcPr>
            <w:tcW w:w="2180" w:type="dxa"/>
            <w:vAlign w:val="center"/>
          </w:tcPr>
          <w:p w14:paraId="1EA4080B" w14:textId="77777777" w:rsidR="00FD043B" w:rsidRPr="00D106E3" w:rsidRDefault="00573815" w:rsidP="00D106E3">
            <w:pPr>
              <w:pStyle w:val="aa"/>
              <w:rPr>
                <w:b w:val="0"/>
              </w:rPr>
            </w:pPr>
            <w:proofErr w:type="spellStart"/>
            <w:r w:rsidRPr="00D106E3">
              <w:rPr>
                <w:b w:val="0"/>
              </w:rPr>
              <w:t>cur_holder_id</w:t>
            </w:r>
            <w:proofErr w:type="spellEnd"/>
          </w:p>
        </w:tc>
        <w:tc>
          <w:tcPr>
            <w:tcW w:w="1917" w:type="dxa"/>
            <w:vAlign w:val="center"/>
          </w:tcPr>
          <w:p w14:paraId="15D56092" w14:textId="77777777" w:rsidR="00FD043B" w:rsidRPr="00D106E3" w:rsidRDefault="00573815" w:rsidP="00D106E3">
            <w:pPr>
              <w:pStyle w:val="aa"/>
              <w:rPr>
                <w:b w:val="0"/>
              </w:rPr>
            </w:pPr>
            <w:r w:rsidRPr="00D106E3">
              <w:rPr>
                <w:b w:val="0"/>
              </w:rPr>
              <w:t>varchar</w:t>
            </w:r>
          </w:p>
        </w:tc>
        <w:tc>
          <w:tcPr>
            <w:tcW w:w="5318" w:type="dxa"/>
            <w:vAlign w:val="center"/>
          </w:tcPr>
          <w:p w14:paraId="35E67AF6" w14:textId="77777777" w:rsidR="00FD043B" w:rsidRPr="00D106E3" w:rsidRDefault="00573815" w:rsidP="00D106E3">
            <w:pPr>
              <w:pStyle w:val="aa"/>
              <w:rPr>
                <w:b w:val="0"/>
              </w:rPr>
            </w:pPr>
            <w:r w:rsidRPr="00D106E3">
              <w:rPr>
                <w:b w:val="0"/>
              </w:rPr>
              <w:t>现任负责人</w:t>
            </w:r>
            <w:r w:rsidRPr="00D106E3">
              <w:rPr>
                <w:b w:val="0"/>
              </w:rPr>
              <w:t>id</w:t>
            </w:r>
            <w:r w:rsidRPr="00D106E3">
              <w:rPr>
                <w:b w:val="0"/>
              </w:rPr>
              <w:t>（为</w:t>
            </w:r>
            <w:r w:rsidRPr="00D106E3">
              <w:rPr>
                <w:b w:val="0"/>
              </w:rPr>
              <w:t>NULL</w:t>
            </w:r>
            <w:r w:rsidRPr="00D106E3">
              <w:rPr>
                <w:b w:val="0"/>
              </w:rPr>
              <w:t>，则表示该记录为归还记录）</w:t>
            </w:r>
          </w:p>
        </w:tc>
      </w:tr>
      <w:tr w:rsidR="00FD043B" w14:paraId="09593D2A" w14:textId="77777777" w:rsidTr="00D106E3">
        <w:trPr>
          <w:trHeight w:val="500"/>
        </w:trPr>
        <w:tc>
          <w:tcPr>
            <w:tcW w:w="2180" w:type="dxa"/>
            <w:vAlign w:val="center"/>
          </w:tcPr>
          <w:p w14:paraId="59EF0F1C" w14:textId="77777777" w:rsidR="00FD043B" w:rsidRPr="00D106E3" w:rsidRDefault="00573815" w:rsidP="00D106E3">
            <w:pPr>
              <w:pStyle w:val="aa"/>
              <w:rPr>
                <w:b w:val="0"/>
              </w:rPr>
            </w:pPr>
            <w:proofErr w:type="spellStart"/>
            <w:r w:rsidRPr="00D106E3">
              <w:rPr>
                <w:b w:val="0"/>
              </w:rPr>
              <w:t>create_time</w:t>
            </w:r>
            <w:proofErr w:type="spellEnd"/>
          </w:p>
        </w:tc>
        <w:tc>
          <w:tcPr>
            <w:tcW w:w="1917" w:type="dxa"/>
            <w:vAlign w:val="center"/>
          </w:tcPr>
          <w:p w14:paraId="4323939E" w14:textId="77777777" w:rsidR="00FD043B" w:rsidRPr="00D106E3" w:rsidRDefault="00573815" w:rsidP="00D106E3">
            <w:pPr>
              <w:pStyle w:val="aa"/>
              <w:rPr>
                <w:b w:val="0"/>
              </w:rPr>
            </w:pPr>
            <w:r w:rsidRPr="00D106E3">
              <w:rPr>
                <w:b w:val="0"/>
              </w:rPr>
              <w:t>timestamp</w:t>
            </w:r>
          </w:p>
        </w:tc>
        <w:tc>
          <w:tcPr>
            <w:tcW w:w="5318" w:type="dxa"/>
            <w:vAlign w:val="center"/>
          </w:tcPr>
          <w:p w14:paraId="46E2E432" w14:textId="77777777" w:rsidR="00FD043B" w:rsidRPr="00D106E3" w:rsidRDefault="00573815" w:rsidP="00D106E3">
            <w:pPr>
              <w:pStyle w:val="aa"/>
              <w:rPr>
                <w:b w:val="0"/>
              </w:rPr>
            </w:pPr>
            <w:r w:rsidRPr="00D106E3">
              <w:rPr>
                <w:b w:val="0"/>
              </w:rPr>
              <w:t>创建时间</w:t>
            </w:r>
          </w:p>
        </w:tc>
      </w:tr>
      <w:tr w:rsidR="00FD043B" w14:paraId="29564A04" w14:textId="77777777" w:rsidTr="00D106E3">
        <w:trPr>
          <w:trHeight w:val="500"/>
        </w:trPr>
        <w:tc>
          <w:tcPr>
            <w:tcW w:w="2180" w:type="dxa"/>
            <w:vAlign w:val="center"/>
          </w:tcPr>
          <w:p w14:paraId="3F8C366B" w14:textId="77777777" w:rsidR="00FD043B" w:rsidRPr="00D106E3" w:rsidRDefault="00573815" w:rsidP="00D106E3">
            <w:pPr>
              <w:pStyle w:val="aa"/>
              <w:rPr>
                <w:b w:val="0"/>
              </w:rPr>
            </w:pPr>
            <w:proofErr w:type="spellStart"/>
            <w:r w:rsidRPr="00D106E3">
              <w:rPr>
                <w:b w:val="0"/>
              </w:rPr>
              <w:t>update_time</w:t>
            </w:r>
            <w:proofErr w:type="spellEnd"/>
          </w:p>
        </w:tc>
        <w:tc>
          <w:tcPr>
            <w:tcW w:w="1917" w:type="dxa"/>
            <w:vAlign w:val="center"/>
          </w:tcPr>
          <w:p w14:paraId="01108FA0" w14:textId="77777777" w:rsidR="00FD043B" w:rsidRPr="00D106E3" w:rsidRDefault="00573815" w:rsidP="00D106E3">
            <w:pPr>
              <w:pStyle w:val="aa"/>
              <w:rPr>
                <w:b w:val="0"/>
              </w:rPr>
            </w:pPr>
            <w:r w:rsidRPr="00D106E3">
              <w:rPr>
                <w:b w:val="0"/>
              </w:rPr>
              <w:t>timestamp</w:t>
            </w:r>
          </w:p>
        </w:tc>
        <w:tc>
          <w:tcPr>
            <w:tcW w:w="5318" w:type="dxa"/>
            <w:vAlign w:val="center"/>
          </w:tcPr>
          <w:p w14:paraId="73629E0D" w14:textId="77777777" w:rsidR="00FD043B" w:rsidRPr="00D106E3" w:rsidRDefault="00573815" w:rsidP="00D106E3">
            <w:pPr>
              <w:pStyle w:val="aa"/>
              <w:rPr>
                <w:b w:val="0"/>
              </w:rPr>
            </w:pPr>
            <w:r w:rsidRPr="00D106E3">
              <w:rPr>
                <w:b w:val="0"/>
              </w:rPr>
              <w:t>更新时间</w:t>
            </w:r>
          </w:p>
        </w:tc>
      </w:tr>
    </w:tbl>
    <w:p w14:paraId="6E62530B" w14:textId="77777777" w:rsidR="00FD043B" w:rsidRDefault="00573815" w:rsidP="00CF7E26">
      <w:pPr>
        <w:spacing w:before="120" w:after="120"/>
        <w:ind w:firstLine="480"/>
      </w:pPr>
      <w:r>
        <w:t>如上表所示，该表存储的信息为设备状态变更记录，变更记录可以是设备借还记录，也可以是设备私下流通记录。简言之，该表全面记录了设备相关状态变更所产生的信息。下面着重阐述关于</w:t>
      </w:r>
      <w:proofErr w:type="spellStart"/>
      <w:r>
        <w:t>pre_holder_id</w:t>
      </w:r>
      <w:proofErr w:type="spellEnd"/>
      <w:r>
        <w:t>及</w:t>
      </w:r>
      <w:proofErr w:type="spellStart"/>
      <w:r>
        <w:t>cur_holder_id</w:t>
      </w:r>
      <w:proofErr w:type="spellEnd"/>
      <w:r>
        <w:t>不同状况所对应的流通情况。</w:t>
      </w:r>
    </w:p>
    <w:p w14:paraId="4D18B3CC" w14:textId="3DBF5100" w:rsidR="00CF7E26" w:rsidRDefault="00CF7E26" w:rsidP="00CF7E26">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9360D">
        <w:rPr>
          <w:noProof/>
        </w:rPr>
        <w:t>6</w:t>
      </w:r>
      <w:r>
        <w:fldChar w:fldCharType="end"/>
      </w:r>
      <w:r>
        <w:rPr>
          <w:rFonts w:hint="eastAsia"/>
        </w:rPr>
        <w:t>流通情况对照表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830"/>
        <w:gridCol w:w="3077"/>
        <w:gridCol w:w="3508"/>
      </w:tblGrid>
      <w:tr w:rsidR="00FD043B" w14:paraId="4D06283F" w14:textId="77777777" w:rsidTr="00CF7E26">
        <w:trPr>
          <w:trHeight w:val="500"/>
        </w:trPr>
        <w:tc>
          <w:tcPr>
            <w:tcW w:w="2830" w:type="dxa"/>
          </w:tcPr>
          <w:p w14:paraId="47B67B0A" w14:textId="77777777" w:rsidR="00FD043B" w:rsidRDefault="00573815">
            <w:pPr>
              <w:spacing w:before="120" w:after="120"/>
              <w:ind w:firstLine="440"/>
              <w:jc w:val="center"/>
            </w:pPr>
            <w:proofErr w:type="spellStart"/>
            <w:r>
              <w:rPr>
                <w:rFonts w:cs="Times New Roman"/>
                <w:sz w:val="22"/>
              </w:rPr>
              <w:t>pre_holder_id</w:t>
            </w:r>
            <w:proofErr w:type="spellEnd"/>
          </w:p>
        </w:tc>
        <w:tc>
          <w:tcPr>
            <w:tcW w:w="3077" w:type="dxa"/>
          </w:tcPr>
          <w:p w14:paraId="3E9B17FB" w14:textId="77777777" w:rsidR="00FD043B" w:rsidRDefault="00573815">
            <w:pPr>
              <w:spacing w:before="120" w:after="120"/>
              <w:ind w:firstLine="440"/>
              <w:jc w:val="center"/>
            </w:pPr>
            <w:proofErr w:type="spellStart"/>
            <w:r>
              <w:rPr>
                <w:rFonts w:cs="Times New Roman"/>
                <w:sz w:val="22"/>
              </w:rPr>
              <w:t>cur_holder_id</w:t>
            </w:r>
            <w:proofErr w:type="spellEnd"/>
          </w:p>
        </w:tc>
        <w:tc>
          <w:tcPr>
            <w:tcW w:w="3508" w:type="dxa"/>
          </w:tcPr>
          <w:p w14:paraId="5EF3E0DB" w14:textId="77777777" w:rsidR="00FD043B" w:rsidRDefault="00573815">
            <w:pPr>
              <w:spacing w:before="120" w:after="120"/>
              <w:ind w:firstLine="440"/>
              <w:jc w:val="center"/>
            </w:pPr>
            <w:r>
              <w:rPr>
                <w:rFonts w:cs="Times New Roman"/>
                <w:sz w:val="22"/>
              </w:rPr>
              <w:t>记录类型</w:t>
            </w:r>
          </w:p>
        </w:tc>
      </w:tr>
      <w:tr w:rsidR="00FD043B" w14:paraId="187D9A6C" w14:textId="77777777" w:rsidTr="00CF7E26">
        <w:trPr>
          <w:trHeight w:val="500"/>
        </w:trPr>
        <w:tc>
          <w:tcPr>
            <w:tcW w:w="2830" w:type="dxa"/>
          </w:tcPr>
          <w:p w14:paraId="0042C7F1" w14:textId="77777777" w:rsidR="00FD043B" w:rsidRDefault="00573815">
            <w:pPr>
              <w:spacing w:before="120" w:after="120"/>
              <w:ind w:firstLine="440"/>
              <w:jc w:val="center"/>
            </w:pPr>
            <w:r>
              <w:rPr>
                <w:rFonts w:cs="Times New Roman"/>
                <w:sz w:val="22"/>
              </w:rPr>
              <w:t>NULL</w:t>
            </w:r>
          </w:p>
        </w:tc>
        <w:tc>
          <w:tcPr>
            <w:tcW w:w="3077" w:type="dxa"/>
          </w:tcPr>
          <w:p w14:paraId="1CFD0DDE" w14:textId="77777777" w:rsidR="00FD043B" w:rsidRDefault="00573815">
            <w:pPr>
              <w:spacing w:before="120" w:after="120"/>
              <w:ind w:firstLine="440"/>
              <w:jc w:val="center"/>
            </w:pPr>
            <w:r>
              <w:rPr>
                <w:rFonts w:cs="Times New Roman"/>
                <w:sz w:val="22"/>
              </w:rPr>
              <w:t>NULL</w:t>
            </w:r>
          </w:p>
        </w:tc>
        <w:tc>
          <w:tcPr>
            <w:tcW w:w="3508" w:type="dxa"/>
          </w:tcPr>
          <w:p w14:paraId="3309C2A9" w14:textId="77777777" w:rsidR="00FD043B" w:rsidRDefault="00573815">
            <w:pPr>
              <w:spacing w:before="120" w:after="120"/>
              <w:ind w:firstLine="440"/>
              <w:jc w:val="center"/>
            </w:pPr>
            <w:r>
              <w:rPr>
                <w:rFonts w:cs="Times New Roman"/>
                <w:sz w:val="22"/>
              </w:rPr>
              <w:t>\</w:t>
            </w:r>
          </w:p>
        </w:tc>
      </w:tr>
      <w:tr w:rsidR="00FD043B" w14:paraId="65431E95" w14:textId="77777777" w:rsidTr="00CF7E26">
        <w:trPr>
          <w:trHeight w:val="500"/>
        </w:trPr>
        <w:tc>
          <w:tcPr>
            <w:tcW w:w="2830" w:type="dxa"/>
          </w:tcPr>
          <w:p w14:paraId="2599F096" w14:textId="77777777" w:rsidR="00FD043B" w:rsidRDefault="00573815">
            <w:pPr>
              <w:spacing w:before="120" w:after="120"/>
              <w:ind w:firstLine="440"/>
              <w:jc w:val="center"/>
            </w:pPr>
            <w:r>
              <w:rPr>
                <w:rFonts w:cs="Times New Roman"/>
                <w:sz w:val="22"/>
              </w:rPr>
              <w:t>NULL</w:t>
            </w:r>
          </w:p>
        </w:tc>
        <w:tc>
          <w:tcPr>
            <w:tcW w:w="3077" w:type="dxa"/>
          </w:tcPr>
          <w:p w14:paraId="1DAF6BAF" w14:textId="77777777" w:rsidR="00FD043B" w:rsidRDefault="00573815">
            <w:pPr>
              <w:spacing w:before="120" w:after="120"/>
              <w:ind w:firstLine="440"/>
              <w:jc w:val="center"/>
            </w:pPr>
            <w:r>
              <w:rPr>
                <w:rFonts w:cs="Times New Roman"/>
                <w:sz w:val="22"/>
              </w:rPr>
              <w:t>非</w:t>
            </w:r>
            <w:r>
              <w:rPr>
                <w:rFonts w:cs="Times New Roman"/>
                <w:sz w:val="22"/>
              </w:rPr>
              <w:t>NULL</w:t>
            </w:r>
          </w:p>
        </w:tc>
        <w:tc>
          <w:tcPr>
            <w:tcW w:w="3508" w:type="dxa"/>
          </w:tcPr>
          <w:p w14:paraId="6DC2CD19" w14:textId="77777777" w:rsidR="00FD043B" w:rsidRDefault="00573815">
            <w:pPr>
              <w:spacing w:before="120" w:after="120"/>
              <w:ind w:firstLine="440"/>
              <w:jc w:val="center"/>
            </w:pPr>
            <w:r>
              <w:rPr>
                <w:rFonts w:cs="Times New Roman"/>
                <w:sz w:val="22"/>
              </w:rPr>
              <w:t>借出记录</w:t>
            </w:r>
          </w:p>
        </w:tc>
      </w:tr>
      <w:tr w:rsidR="00FD043B" w14:paraId="7BFA11BA" w14:textId="77777777" w:rsidTr="00CF7E26">
        <w:trPr>
          <w:trHeight w:val="500"/>
        </w:trPr>
        <w:tc>
          <w:tcPr>
            <w:tcW w:w="2830" w:type="dxa"/>
          </w:tcPr>
          <w:p w14:paraId="5AF9268C" w14:textId="77777777" w:rsidR="00FD043B" w:rsidRDefault="00573815">
            <w:pPr>
              <w:spacing w:before="120" w:after="120"/>
              <w:ind w:firstLine="440"/>
              <w:jc w:val="center"/>
            </w:pPr>
            <w:r>
              <w:rPr>
                <w:rFonts w:cs="Times New Roman"/>
                <w:sz w:val="22"/>
              </w:rPr>
              <w:t>非</w:t>
            </w:r>
            <w:r>
              <w:rPr>
                <w:rFonts w:cs="Times New Roman"/>
                <w:sz w:val="22"/>
              </w:rPr>
              <w:t>NULL</w:t>
            </w:r>
          </w:p>
        </w:tc>
        <w:tc>
          <w:tcPr>
            <w:tcW w:w="3077" w:type="dxa"/>
          </w:tcPr>
          <w:p w14:paraId="2348C2B2" w14:textId="77777777" w:rsidR="00FD043B" w:rsidRDefault="00573815">
            <w:pPr>
              <w:spacing w:before="120" w:after="120"/>
              <w:ind w:firstLine="440"/>
              <w:jc w:val="center"/>
            </w:pPr>
            <w:r>
              <w:rPr>
                <w:rFonts w:cs="Times New Roman"/>
                <w:sz w:val="22"/>
              </w:rPr>
              <w:t>NULL</w:t>
            </w:r>
          </w:p>
        </w:tc>
        <w:tc>
          <w:tcPr>
            <w:tcW w:w="3508" w:type="dxa"/>
          </w:tcPr>
          <w:p w14:paraId="3961E77A" w14:textId="77777777" w:rsidR="00FD043B" w:rsidRDefault="00573815">
            <w:pPr>
              <w:spacing w:before="120" w:after="120"/>
              <w:ind w:firstLine="440"/>
              <w:jc w:val="center"/>
            </w:pPr>
            <w:r>
              <w:rPr>
                <w:rFonts w:cs="Times New Roman"/>
                <w:sz w:val="22"/>
              </w:rPr>
              <w:t>归还记录</w:t>
            </w:r>
          </w:p>
        </w:tc>
      </w:tr>
      <w:tr w:rsidR="00FD043B" w14:paraId="06FE4793" w14:textId="77777777" w:rsidTr="00CF7E26">
        <w:trPr>
          <w:trHeight w:val="500"/>
        </w:trPr>
        <w:tc>
          <w:tcPr>
            <w:tcW w:w="2830" w:type="dxa"/>
          </w:tcPr>
          <w:p w14:paraId="438707AD" w14:textId="77777777" w:rsidR="00FD043B" w:rsidRDefault="00573815">
            <w:pPr>
              <w:spacing w:before="120" w:after="120"/>
              <w:ind w:firstLine="440"/>
              <w:jc w:val="center"/>
            </w:pPr>
            <w:r>
              <w:rPr>
                <w:rFonts w:cs="Times New Roman"/>
                <w:sz w:val="22"/>
              </w:rPr>
              <w:t>非</w:t>
            </w:r>
            <w:r>
              <w:rPr>
                <w:rFonts w:cs="Times New Roman"/>
                <w:sz w:val="22"/>
              </w:rPr>
              <w:t>NULL</w:t>
            </w:r>
          </w:p>
        </w:tc>
        <w:tc>
          <w:tcPr>
            <w:tcW w:w="3077" w:type="dxa"/>
          </w:tcPr>
          <w:p w14:paraId="2E3E6279" w14:textId="77777777" w:rsidR="00FD043B" w:rsidRDefault="00573815">
            <w:pPr>
              <w:spacing w:before="120" w:after="120"/>
              <w:ind w:firstLine="440"/>
              <w:jc w:val="center"/>
            </w:pPr>
            <w:r>
              <w:rPr>
                <w:rFonts w:cs="Times New Roman"/>
                <w:sz w:val="22"/>
              </w:rPr>
              <w:t>非</w:t>
            </w:r>
            <w:r>
              <w:rPr>
                <w:rFonts w:cs="Times New Roman"/>
                <w:sz w:val="22"/>
              </w:rPr>
              <w:t>NULL</w:t>
            </w:r>
          </w:p>
        </w:tc>
        <w:tc>
          <w:tcPr>
            <w:tcW w:w="3508" w:type="dxa"/>
          </w:tcPr>
          <w:p w14:paraId="2A5481A4" w14:textId="77777777" w:rsidR="00FD043B" w:rsidRDefault="00573815">
            <w:pPr>
              <w:spacing w:before="120" w:after="120"/>
              <w:ind w:firstLine="440"/>
              <w:jc w:val="center"/>
            </w:pPr>
            <w:r>
              <w:rPr>
                <w:rFonts w:cs="Times New Roman"/>
                <w:sz w:val="22"/>
              </w:rPr>
              <w:t>内部流通记录</w:t>
            </w:r>
          </w:p>
        </w:tc>
      </w:tr>
    </w:tbl>
    <w:p w14:paraId="640C8175" w14:textId="77777777" w:rsidR="00FD043B" w:rsidRPr="00CF6C44" w:rsidRDefault="00573815" w:rsidP="008568B4">
      <w:pPr>
        <w:pStyle w:val="a3"/>
        <w:numPr>
          <w:ilvl w:val="0"/>
          <w:numId w:val="18"/>
        </w:numPr>
        <w:spacing w:before="120" w:after="120"/>
        <w:rPr>
          <w:b/>
        </w:rPr>
      </w:pPr>
      <w:r w:rsidRPr="00875810">
        <w:rPr>
          <w:b/>
        </w:rPr>
        <w:t>带出报警记录表</w:t>
      </w:r>
    </w:p>
    <w:p w14:paraId="4ECF420A" w14:textId="2DA47829" w:rsidR="00CF6C44" w:rsidRDefault="00CF6C44" w:rsidP="00CF6C44">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9360D">
        <w:rPr>
          <w:noProof/>
        </w:rPr>
        <w:t>7</w:t>
      </w:r>
      <w:r>
        <w:fldChar w:fldCharType="end"/>
      </w:r>
      <w:r>
        <w:rPr>
          <w:rFonts w:hint="eastAsia"/>
        </w:rPr>
        <w:t>带出报警记录表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320"/>
        <w:gridCol w:w="1930"/>
        <w:gridCol w:w="5165"/>
      </w:tblGrid>
      <w:tr w:rsidR="00FD043B" w14:paraId="1FA1C537" w14:textId="77777777" w:rsidTr="00CF6C44">
        <w:trPr>
          <w:trHeight w:val="500"/>
        </w:trPr>
        <w:tc>
          <w:tcPr>
            <w:tcW w:w="2320" w:type="dxa"/>
          </w:tcPr>
          <w:p w14:paraId="00255FFD" w14:textId="77777777" w:rsidR="00FD043B" w:rsidRDefault="00573815" w:rsidP="00265735">
            <w:pPr>
              <w:pStyle w:val="aa"/>
            </w:pPr>
            <w:r>
              <w:t>字段</w:t>
            </w:r>
          </w:p>
        </w:tc>
        <w:tc>
          <w:tcPr>
            <w:tcW w:w="1930" w:type="dxa"/>
          </w:tcPr>
          <w:p w14:paraId="34E02508" w14:textId="77777777" w:rsidR="00FD043B" w:rsidRDefault="00573815" w:rsidP="00265735">
            <w:pPr>
              <w:pStyle w:val="aa"/>
            </w:pPr>
            <w:r>
              <w:t>数据类型</w:t>
            </w:r>
          </w:p>
        </w:tc>
        <w:tc>
          <w:tcPr>
            <w:tcW w:w="5165" w:type="dxa"/>
          </w:tcPr>
          <w:p w14:paraId="15F97F9F" w14:textId="77777777" w:rsidR="00FD043B" w:rsidRDefault="00573815" w:rsidP="00265735">
            <w:pPr>
              <w:pStyle w:val="aa"/>
            </w:pPr>
            <w:r>
              <w:t>描述</w:t>
            </w:r>
          </w:p>
        </w:tc>
      </w:tr>
      <w:tr w:rsidR="00FD043B" w14:paraId="6F1DB256" w14:textId="77777777" w:rsidTr="007F6E60">
        <w:trPr>
          <w:trHeight w:val="500"/>
        </w:trPr>
        <w:tc>
          <w:tcPr>
            <w:tcW w:w="2320" w:type="dxa"/>
            <w:vAlign w:val="center"/>
          </w:tcPr>
          <w:p w14:paraId="1C178947" w14:textId="77777777" w:rsidR="00FD043B" w:rsidRPr="00265735" w:rsidRDefault="00573815" w:rsidP="00265735">
            <w:pPr>
              <w:pStyle w:val="aa"/>
              <w:rPr>
                <w:b w:val="0"/>
              </w:rPr>
            </w:pPr>
            <w:proofErr w:type="spellStart"/>
            <w:r w:rsidRPr="00265735">
              <w:rPr>
                <w:b w:val="0"/>
              </w:rPr>
              <w:t>device_id</w:t>
            </w:r>
            <w:proofErr w:type="spellEnd"/>
          </w:p>
        </w:tc>
        <w:tc>
          <w:tcPr>
            <w:tcW w:w="1930" w:type="dxa"/>
            <w:vAlign w:val="center"/>
          </w:tcPr>
          <w:p w14:paraId="4DFA2868" w14:textId="77777777" w:rsidR="00FD043B" w:rsidRPr="00265735" w:rsidRDefault="00573815" w:rsidP="00265735">
            <w:pPr>
              <w:pStyle w:val="aa"/>
              <w:rPr>
                <w:b w:val="0"/>
              </w:rPr>
            </w:pPr>
            <w:r w:rsidRPr="00265735">
              <w:rPr>
                <w:b w:val="0"/>
              </w:rPr>
              <w:t>varchar</w:t>
            </w:r>
          </w:p>
        </w:tc>
        <w:tc>
          <w:tcPr>
            <w:tcW w:w="5165" w:type="dxa"/>
            <w:vAlign w:val="center"/>
          </w:tcPr>
          <w:p w14:paraId="10ECFFCA" w14:textId="77777777" w:rsidR="00FD043B" w:rsidRPr="00265735" w:rsidRDefault="00573815" w:rsidP="00265735">
            <w:pPr>
              <w:pStyle w:val="aa"/>
              <w:rPr>
                <w:b w:val="0"/>
              </w:rPr>
            </w:pPr>
            <w:r w:rsidRPr="00265735">
              <w:rPr>
                <w:b w:val="0"/>
              </w:rPr>
              <w:t>设备</w:t>
            </w:r>
            <w:r w:rsidRPr="00265735">
              <w:rPr>
                <w:b w:val="0"/>
              </w:rPr>
              <w:t>id</w:t>
            </w:r>
            <w:r w:rsidRPr="00265735">
              <w:rPr>
                <w:b w:val="0"/>
              </w:rPr>
              <w:t>，</w:t>
            </w:r>
            <w:proofErr w:type="spellStart"/>
            <w:r w:rsidRPr="00265735">
              <w:rPr>
                <w:b w:val="0"/>
              </w:rPr>
              <w:t>nfc</w:t>
            </w:r>
            <w:proofErr w:type="spellEnd"/>
            <w:r w:rsidRPr="00265735">
              <w:rPr>
                <w:b w:val="0"/>
              </w:rPr>
              <w:t>芯片及二</w:t>
            </w:r>
            <w:proofErr w:type="gramStart"/>
            <w:r w:rsidRPr="00265735">
              <w:rPr>
                <w:b w:val="0"/>
              </w:rPr>
              <w:t>维码相同</w:t>
            </w:r>
            <w:proofErr w:type="gramEnd"/>
          </w:p>
        </w:tc>
      </w:tr>
      <w:tr w:rsidR="00FD043B" w14:paraId="6BBF47C9" w14:textId="77777777" w:rsidTr="007F6E60">
        <w:trPr>
          <w:trHeight w:val="500"/>
        </w:trPr>
        <w:tc>
          <w:tcPr>
            <w:tcW w:w="2320" w:type="dxa"/>
            <w:vAlign w:val="center"/>
          </w:tcPr>
          <w:p w14:paraId="614F71CB" w14:textId="77777777" w:rsidR="00FD043B" w:rsidRPr="00265735" w:rsidRDefault="00573815" w:rsidP="00265735">
            <w:pPr>
              <w:pStyle w:val="aa"/>
              <w:rPr>
                <w:b w:val="0"/>
              </w:rPr>
            </w:pPr>
            <w:proofErr w:type="spellStart"/>
            <w:r w:rsidRPr="00265735">
              <w:rPr>
                <w:b w:val="0"/>
              </w:rPr>
              <w:t>holder_id</w:t>
            </w:r>
            <w:proofErr w:type="spellEnd"/>
          </w:p>
        </w:tc>
        <w:tc>
          <w:tcPr>
            <w:tcW w:w="1930" w:type="dxa"/>
            <w:vAlign w:val="center"/>
          </w:tcPr>
          <w:p w14:paraId="3FCD6FF5" w14:textId="77777777" w:rsidR="00FD043B" w:rsidRPr="00265735" w:rsidRDefault="00573815" w:rsidP="00265735">
            <w:pPr>
              <w:pStyle w:val="aa"/>
              <w:rPr>
                <w:b w:val="0"/>
              </w:rPr>
            </w:pPr>
            <w:r w:rsidRPr="00265735">
              <w:rPr>
                <w:b w:val="0"/>
              </w:rPr>
              <w:t>varchar</w:t>
            </w:r>
          </w:p>
        </w:tc>
        <w:tc>
          <w:tcPr>
            <w:tcW w:w="5165" w:type="dxa"/>
            <w:vAlign w:val="center"/>
          </w:tcPr>
          <w:p w14:paraId="474CE378" w14:textId="77777777" w:rsidR="00FD043B" w:rsidRPr="00265735" w:rsidRDefault="00573815" w:rsidP="00265735">
            <w:pPr>
              <w:pStyle w:val="aa"/>
              <w:rPr>
                <w:b w:val="0"/>
              </w:rPr>
            </w:pPr>
            <w:r w:rsidRPr="00265735">
              <w:rPr>
                <w:b w:val="0"/>
              </w:rPr>
              <w:t>设备负责人</w:t>
            </w:r>
            <w:r w:rsidRPr="00265735">
              <w:rPr>
                <w:b w:val="0"/>
              </w:rPr>
              <w:t>id</w:t>
            </w:r>
          </w:p>
        </w:tc>
      </w:tr>
      <w:tr w:rsidR="00FD043B" w14:paraId="21AE3571" w14:textId="77777777" w:rsidTr="007F6E60">
        <w:trPr>
          <w:trHeight w:val="500"/>
        </w:trPr>
        <w:tc>
          <w:tcPr>
            <w:tcW w:w="2320" w:type="dxa"/>
            <w:vAlign w:val="center"/>
          </w:tcPr>
          <w:p w14:paraId="2431D804" w14:textId="77777777" w:rsidR="00FD043B" w:rsidRPr="00265735" w:rsidRDefault="00573815" w:rsidP="00265735">
            <w:pPr>
              <w:pStyle w:val="aa"/>
              <w:rPr>
                <w:b w:val="0"/>
              </w:rPr>
            </w:pPr>
            <w:proofErr w:type="spellStart"/>
            <w:r w:rsidRPr="00265735">
              <w:rPr>
                <w:b w:val="0"/>
              </w:rPr>
              <w:t>warn_level</w:t>
            </w:r>
            <w:proofErr w:type="spellEnd"/>
          </w:p>
        </w:tc>
        <w:tc>
          <w:tcPr>
            <w:tcW w:w="1930" w:type="dxa"/>
            <w:vAlign w:val="center"/>
          </w:tcPr>
          <w:p w14:paraId="2738DDCF" w14:textId="77777777" w:rsidR="00FD043B" w:rsidRPr="00265735" w:rsidRDefault="00573815" w:rsidP="00265735">
            <w:pPr>
              <w:pStyle w:val="aa"/>
              <w:rPr>
                <w:b w:val="0"/>
              </w:rPr>
            </w:pPr>
            <w:r w:rsidRPr="00265735">
              <w:rPr>
                <w:b w:val="0"/>
              </w:rPr>
              <w:t>int</w:t>
            </w:r>
          </w:p>
        </w:tc>
        <w:tc>
          <w:tcPr>
            <w:tcW w:w="5165" w:type="dxa"/>
            <w:vAlign w:val="center"/>
          </w:tcPr>
          <w:p w14:paraId="4BA20532" w14:textId="77777777" w:rsidR="00FD043B" w:rsidRPr="00265735" w:rsidRDefault="00573815" w:rsidP="00265735">
            <w:pPr>
              <w:pStyle w:val="aa"/>
              <w:rPr>
                <w:b w:val="0"/>
              </w:rPr>
            </w:pPr>
            <w:r w:rsidRPr="00265735">
              <w:rPr>
                <w:b w:val="0"/>
              </w:rPr>
              <w:t>报警等级，对应不同报警事件</w:t>
            </w:r>
          </w:p>
        </w:tc>
      </w:tr>
      <w:tr w:rsidR="00FD043B" w14:paraId="36EED6EB" w14:textId="77777777" w:rsidTr="007F6E60">
        <w:trPr>
          <w:trHeight w:val="500"/>
        </w:trPr>
        <w:tc>
          <w:tcPr>
            <w:tcW w:w="2320" w:type="dxa"/>
            <w:vAlign w:val="center"/>
          </w:tcPr>
          <w:p w14:paraId="33450791" w14:textId="77777777" w:rsidR="00FD043B" w:rsidRPr="00265735" w:rsidRDefault="00573815" w:rsidP="00265735">
            <w:pPr>
              <w:pStyle w:val="aa"/>
              <w:rPr>
                <w:b w:val="0"/>
              </w:rPr>
            </w:pPr>
            <w:proofErr w:type="spellStart"/>
            <w:r w:rsidRPr="00265735">
              <w:rPr>
                <w:b w:val="0"/>
              </w:rPr>
              <w:t>carrier_photo_url</w:t>
            </w:r>
            <w:proofErr w:type="spellEnd"/>
          </w:p>
        </w:tc>
        <w:tc>
          <w:tcPr>
            <w:tcW w:w="1930" w:type="dxa"/>
            <w:vAlign w:val="center"/>
          </w:tcPr>
          <w:p w14:paraId="7A402581" w14:textId="77777777" w:rsidR="00FD043B" w:rsidRPr="00265735" w:rsidRDefault="00573815" w:rsidP="00265735">
            <w:pPr>
              <w:pStyle w:val="aa"/>
              <w:rPr>
                <w:b w:val="0"/>
              </w:rPr>
            </w:pPr>
            <w:proofErr w:type="spellStart"/>
            <w:r w:rsidRPr="00265735">
              <w:rPr>
                <w:b w:val="0"/>
              </w:rPr>
              <w:t>vharchar</w:t>
            </w:r>
            <w:proofErr w:type="spellEnd"/>
          </w:p>
        </w:tc>
        <w:tc>
          <w:tcPr>
            <w:tcW w:w="5165" w:type="dxa"/>
            <w:vAlign w:val="center"/>
          </w:tcPr>
          <w:p w14:paraId="09EBD248" w14:textId="77777777" w:rsidR="00FD043B" w:rsidRPr="00265735" w:rsidRDefault="00573815" w:rsidP="00265735">
            <w:pPr>
              <w:pStyle w:val="aa"/>
              <w:rPr>
                <w:b w:val="0"/>
              </w:rPr>
            </w:pPr>
            <w:r w:rsidRPr="00265735">
              <w:rPr>
                <w:b w:val="0"/>
              </w:rPr>
              <w:t>携带者照片</w:t>
            </w:r>
            <w:proofErr w:type="spellStart"/>
            <w:r w:rsidRPr="00265735">
              <w:rPr>
                <w:b w:val="0"/>
              </w:rPr>
              <w:t>url</w:t>
            </w:r>
            <w:proofErr w:type="spellEnd"/>
          </w:p>
        </w:tc>
      </w:tr>
      <w:tr w:rsidR="00FD043B" w14:paraId="4903173B" w14:textId="77777777" w:rsidTr="007F6E60">
        <w:trPr>
          <w:trHeight w:val="500"/>
        </w:trPr>
        <w:tc>
          <w:tcPr>
            <w:tcW w:w="2320" w:type="dxa"/>
            <w:vAlign w:val="center"/>
          </w:tcPr>
          <w:p w14:paraId="03B7C925" w14:textId="77777777" w:rsidR="00FD043B" w:rsidRPr="00265735" w:rsidRDefault="00573815" w:rsidP="00265735">
            <w:pPr>
              <w:pStyle w:val="aa"/>
              <w:rPr>
                <w:b w:val="0"/>
              </w:rPr>
            </w:pPr>
            <w:proofErr w:type="spellStart"/>
            <w:r w:rsidRPr="00265735">
              <w:rPr>
                <w:b w:val="0"/>
              </w:rPr>
              <w:t>warn_time</w:t>
            </w:r>
            <w:proofErr w:type="spellEnd"/>
          </w:p>
        </w:tc>
        <w:tc>
          <w:tcPr>
            <w:tcW w:w="1930" w:type="dxa"/>
            <w:vAlign w:val="center"/>
          </w:tcPr>
          <w:p w14:paraId="3CAC46C4" w14:textId="77777777" w:rsidR="00FD043B" w:rsidRPr="00265735" w:rsidRDefault="00573815" w:rsidP="00265735">
            <w:pPr>
              <w:pStyle w:val="aa"/>
              <w:rPr>
                <w:b w:val="0"/>
              </w:rPr>
            </w:pPr>
            <w:r w:rsidRPr="00265735">
              <w:rPr>
                <w:b w:val="0"/>
              </w:rPr>
              <w:t>timestamp</w:t>
            </w:r>
          </w:p>
        </w:tc>
        <w:tc>
          <w:tcPr>
            <w:tcW w:w="5165" w:type="dxa"/>
            <w:vAlign w:val="center"/>
          </w:tcPr>
          <w:p w14:paraId="38239B21" w14:textId="77777777" w:rsidR="00FD043B" w:rsidRPr="00265735" w:rsidRDefault="00573815" w:rsidP="00265735">
            <w:pPr>
              <w:pStyle w:val="aa"/>
              <w:rPr>
                <w:b w:val="0"/>
              </w:rPr>
            </w:pPr>
            <w:r w:rsidRPr="00265735">
              <w:rPr>
                <w:b w:val="0"/>
              </w:rPr>
              <w:t>报警时间</w:t>
            </w:r>
          </w:p>
        </w:tc>
      </w:tr>
      <w:tr w:rsidR="00FD043B" w14:paraId="62002010" w14:textId="77777777" w:rsidTr="007F6E60">
        <w:trPr>
          <w:trHeight w:val="500"/>
        </w:trPr>
        <w:tc>
          <w:tcPr>
            <w:tcW w:w="2320" w:type="dxa"/>
            <w:vAlign w:val="center"/>
          </w:tcPr>
          <w:p w14:paraId="169F0EE6" w14:textId="77777777" w:rsidR="00FD043B" w:rsidRPr="00265735" w:rsidRDefault="00573815" w:rsidP="00265735">
            <w:pPr>
              <w:pStyle w:val="aa"/>
              <w:rPr>
                <w:b w:val="0"/>
              </w:rPr>
            </w:pPr>
            <w:proofErr w:type="spellStart"/>
            <w:r w:rsidRPr="00265735">
              <w:rPr>
                <w:b w:val="0"/>
              </w:rPr>
              <w:t>update_time</w:t>
            </w:r>
            <w:proofErr w:type="spellEnd"/>
          </w:p>
        </w:tc>
        <w:tc>
          <w:tcPr>
            <w:tcW w:w="1930" w:type="dxa"/>
            <w:vAlign w:val="center"/>
          </w:tcPr>
          <w:p w14:paraId="6F0B4693" w14:textId="77777777" w:rsidR="00FD043B" w:rsidRPr="00265735" w:rsidRDefault="00573815" w:rsidP="00265735">
            <w:pPr>
              <w:pStyle w:val="aa"/>
              <w:rPr>
                <w:b w:val="0"/>
              </w:rPr>
            </w:pPr>
            <w:r w:rsidRPr="00265735">
              <w:rPr>
                <w:b w:val="0"/>
              </w:rPr>
              <w:t>timestamp</w:t>
            </w:r>
          </w:p>
        </w:tc>
        <w:tc>
          <w:tcPr>
            <w:tcW w:w="5165" w:type="dxa"/>
            <w:vAlign w:val="center"/>
          </w:tcPr>
          <w:p w14:paraId="1E9F5803" w14:textId="77777777" w:rsidR="00FD043B" w:rsidRPr="00265735" w:rsidRDefault="00573815" w:rsidP="00265735">
            <w:pPr>
              <w:pStyle w:val="aa"/>
              <w:rPr>
                <w:b w:val="0"/>
              </w:rPr>
            </w:pPr>
            <w:r w:rsidRPr="00265735">
              <w:rPr>
                <w:b w:val="0"/>
              </w:rPr>
              <w:t>更新时间</w:t>
            </w:r>
          </w:p>
        </w:tc>
      </w:tr>
    </w:tbl>
    <w:p w14:paraId="39DAEFC3" w14:textId="77777777" w:rsidR="00FD043B" w:rsidRDefault="00573815" w:rsidP="002E4E8D">
      <w:pPr>
        <w:spacing w:before="120" w:after="120"/>
        <w:ind w:firstLine="480"/>
      </w:pPr>
      <w:r>
        <w:t>如上表所示，该表存储的信息主要为设备带出的相关报警记录。不同等级的报警记录</w:t>
      </w:r>
      <w:r>
        <w:lastRenderedPageBreak/>
        <w:t>对应着不同的设备带出情况。</w:t>
      </w:r>
    </w:p>
    <w:p w14:paraId="1F2CDF89" w14:textId="784E2E78" w:rsidR="002E4E8D" w:rsidRDefault="002E4E8D" w:rsidP="002E4E8D">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9360D">
        <w:rPr>
          <w:noProof/>
        </w:rPr>
        <w:t>8</w:t>
      </w:r>
      <w:r>
        <w:fldChar w:fldCharType="end"/>
      </w:r>
      <w:r>
        <w:rPr>
          <w:rFonts w:hint="eastAsia"/>
        </w:rPr>
        <w:t>报警记录带出情况对应表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303"/>
        <w:gridCol w:w="1737"/>
        <w:gridCol w:w="1931"/>
        <w:gridCol w:w="4444"/>
      </w:tblGrid>
      <w:tr w:rsidR="00FD043B" w14:paraId="4C1AF0D6" w14:textId="77777777" w:rsidTr="002E4E8D">
        <w:trPr>
          <w:trHeight w:val="500"/>
        </w:trPr>
        <w:tc>
          <w:tcPr>
            <w:tcW w:w="1303" w:type="dxa"/>
            <w:vAlign w:val="center"/>
          </w:tcPr>
          <w:p w14:paraId="1788607E" w14:textId="77777777" w:rsidR="00FD043B" w:rsidRDefault="00573815" w:rsidP="002E4E8D">
            <w:pPr>
              <w:pStyle w:val="aa"/>
            </w:pPr>
            <w:r>
              <w:t>报警等级</w:t>
            </w:r>
          </w:p>
        </w:tc>
        <w:tc>
          <w:tcPr>
            <w:tcW w:w="1737" w:type="dxa"/>
            <w:vAlign w:val="center"/>
          </w:tcPr>
          <w:p w14:paraId="65EA6D74" w14:textId="77777777" w:rsidR="00FD043B" w:rsidRDefault="00573815" w:rsidP="002E4E8D">
            <w:pPr>
              <w:pStyle w:val="aa"/>
            </w:pPr>
            <w:r>
              <w:t>报警类型</w:t>
            </w:r>
          </w:p>
        </w:tc>
        <w:tc>
          <w:tcPr>
            <w:tcW w:w="1931" w:type="dxa"/>
            <w:vAlign w:val="center"/>
          </w:tcPr>
          <w:p w14:paraId="6D75F75F" w14:textId="77777777" w:rsidR="00FD043B" w:rsidRDefault="00573815" w:rsidP="002E4E8D">
            <w:pPr>
              <w:pStyle w:val="aa"/>
            </w:pPr>
            <w:r>
              <w:t>携带者</w:t>
            </w:r>
            <w:proofErr w:type="spellStart"/>
            <w:r>
              <w:t>url</w:t>
            </w:r>
            <w:proofErr w:type="spellEnd"/>
          </w:p>
        </w:tc>
        <w:tc>
          <w:tcPr>
            <w:tcW w:w="4444" w:type="dxa"/>
            <w:vAlign w:val="center"/>
          </w:tcPr>
          <w:p w14:paraId="619FD77E" w14:textId="77777777" w:rsidR="00FD043B" w:rsidRDefault="00573815" w:rsidP="002E4E8D">
            <w:pPr>
              <w:pStyle w:val="aa"/>
            </w:pPr>
            <w:r>
              <w:t>报警原因</w:t>
            </w:r>
          </w:p>
        </w:tc>
      </w:tr>
      <w:tr w:rsidR="00FD043B" w14:paraId="3F55699B" w14:textId="77777777" w:rsidTr="002E4E8D">
        <w:trPr>
          <w:trHeight w:val="500"/>
        </w:trPr>
        <w:tc>
          <w:tcPr>
            <w:tcW w:w="1303" w:type="dxa"/>
            <w:vAlign w:val="center"/>
          </w:tcPr>
          <w:p w14:paraId="40962971" w14:textId="77777777" w:rsidR="00FD043B" w:rsidRPr="002E4E8D" w:rsidRDefault="00573815" w:rsidP="002E4E8D">
            <w:pPr>
              <w:pStyle w:val="aa"/>
              <w:rPr>
                <w:b w:val="0"/>
              </w:rPr>
            </w:pPr>
            <w:r w:rsidRPr="002E4E8D">
              <w:rPr>
                <w:b w:val="0"/>
              </w:rPr>
              <w:t>0</w:t>
            </w:r>
          </w:p>
        </w:tc>
        <w:tc>
          <w:tcPr>
            <w:tcW w:w="1737" w:type="dxa"/>
            <w:vAlign w:val="center"/>
          </w:tcPr>
          <w:p w14:paraId="5BC0BCE0" w14:textId="77777777" w:rsidR="00FD043B" w:rsidRPr="002E4E8D" w:rsidRDefault="00573815" w:rsidP="002E4E8D">
            <w:pPr>
              <w:pStyle w:val="aa"/>
              <w:rPr>
                <w:b w:val="0"/>
              </w:rPr>
            </w:pPr>
            <w:r w:rsidRPr="002E4E8D">
              <w:rPr>
                <w:b w:val="0"/>
              </w:rPr>
              <w:t>正常带出</w:t>
            </w:r>
          </w:p>
        </w:tc>
        <w:tc>
          <w:tcPr>
            <w:tcW w:w="1931" w:type="dxa"/>
            <w:vAlign w:val="center"/>
          </w:tcPr>
          <w:p w14:paraId="0C1ABBA3" w14:textId="77777777" w:rsidR="00FD043B" w:rsidRPr="002E4E8D" w:rsidRDefault="00573815" w:rsidP="002E4E8D">
            <w:pPr>
              <w:pStyle w:val="aa"/>
              <w:rPr>
                <w:b w:val="0"/>
              </w:rPr>
            </w:pPr>
            <w:r w:rsidRPr="002E4E8D">
              <w:rPr>
                <w:b w:val="0"/>
              </w:rPr>
              <w:t>NULL</w:t>
            </w:r>
          </w:p>
        </w:tc>
        <w:tc>
          <w:tcPr>
            <w:tcW w:w="4444" w:type="dxa"/>
            <w:vAlign w:val="center"/>
          </w:tcPr>
          <w:p w14:paraId="789D2305" w14:textId="77777777" w:rsidR="00FD043B" w:rsidRPr="002E4E8D" w:rsidRDefault="00573815" w:rsidP="002E4E8D">
            <w:pPr>
              <w:pStyle w:val="aa"/>
              <w:rPr>
                <w:b w:val="0"/>
              </w:rPr>
            </w:pPr>
            <w:r w:rsidRPr="002E4E8D">
              <w:rPr>
                <w:b w:val="0"/>
              </w:rPr>
              <w:t>正常合法带出</w:t>
            </w:r>
          </w:p>
        </w:tc>
      </w:tr>
      <w:tr w:rsidR="00FD043B" w14:paraId="4DCAE840" w14:textId="77777777" w:rsidTr="002E4E8D">
        <w:trPr>
          <w:trHeight w:val="500"/>
        </w:trPr>
        <w:tc>
          <w:tcPr>
            <w:tcW w:w="1303" w:type="dxa"/>
            <w:vAlign w:val="center"/>
          </w:tcPr>
          <w:p w14:paraId="4AC143A3" w14:textId="77777777" w:rsidR="00FD043B" w:rsidRPr="002E4E8D" w:rsidRDefault="00573815" w:rsidP="002E4E8D">
            <w:pPr>
              <w:pStyle w:val="aa"/>
              <w:rPr>
                <w:b w:val="0"/>
              </w:rPr>
            </w:pPr>
            <w:r w:rsidRPr="002E4E8D">
              <w:rPr>
                <w:b w:val="0"/>
              </w:rPr>
              <w:t>1</w:t>
            </w:r>
          </w:p>
        </w:tc>
        <w:tc>
          <w:tcPr>
            <w:tcW w:w="1737" w:type="dxa"/>
            <w:vAlign w:val="center"/>
          </w:tcPr>
          <w:p w14:paraId="734CA65E" w14:textId="77777777" w:rsidR="00FD043B" w:rsidRPr="002E4E8D" w:rsidRDefault="00573815" w:rsidP="002E4E8D">
            <w:pPr>
              <w:pStyle w:val="aa"/>
              <w:rPr>
                <w:b w:val="0"/>
              </w:rPr>
            </w:pPr>
            <w:r w:rsidRPr="002E4E8D">
              <w:rPr>
                <w:b w:val="0"/>
              </w:rPr>
              <w:t>常规设备带出</w:t>
            </w:r>
          </w:p>
        </w:tc>
        <w:tc>
          <w:tcPr>
            <w:tcW w:w="1931" w:type="dxa"/>
            <w:vAlign w:val="center"/>
          </w:tcPr>
          <w:p w14:paraId="5E976267" w14:textId="77777777" w:rsidR="00FD043B" w:rsidRPr="002E4E8D" w:rsidRDefault="00573815" w:rsidP="002E4E8D">
            <w:pPr>
              <w:pStyle w:val="aa"/>
              <w:rPr>
                <w:b w:val="0"/>
              </w:rPr>
            </w:pPr>
            <w:r w:rsidRPr="002E4E8D">
              <w:rPr>
                <w:b w:val="0"/>
              </w:rPr>
              <w:t>携带者照片</w:t>
            </w:r>
            <w:proofErr w:type="spellStart"/>
            <w:r w:rsidRPr="002E4E8D">
              <w:rPr>
                <w:b w:val="0"/>
              </w:rPr>
              <w:t>url</w:t>
            </w:r>
            <w:proofErr w:type="spellEnd"/>
          </w:p>
        </w:tc>
        <w:tc>
          <w:tcPr>
            <w:tcW w:w="4444" w:type="dxa"/>
            <w:vAlign w:val="center"/>
          </w:tcPr>
          <w:p w14:paraId="70A6E5CD" w14:textId="77777777" w:rsidR="00FD043B" w:rsidRPr="002E4E8D" w:rsidRDefault="00573815" w:rsidP="002E4E8D">
            <w:pPr>
              <w:pStyle w:val="aa"/>
              <w:rPr>
                <w:b w:val="0"/>
              </w:rPr>
            </w:pPr>
            <w:r w:rsidRPr="002E4E8D">
              <w:rPr>
                <w:b w:val="0"/>
              </w:rPr>
              <w:t>携带者与借用者非同一人</w:t>
            </w:r>
          </w:p>
        </w:tc>
      </w:tr>
      <w:tr w:rsidR="00FD043B" w14:paraId="235D32BA" w14:textId="77777777" w:rsidTr="002E4E8D">
        <w:trPr>
          <w:trHeight w:val="500"/>
        </w:trPr>
        <w:tc>
          <w:tcPr>
            <w:tcW w:w="1303" w:type="dxa"/>
            <w:vAlign w:val="center"/>
          </w:tcPr>
          <w:p w14:paraId="7C3CC5F9" w14:textId="77777777" w:rsidR="00FD043B" w:rsidRPr="002E4E8D" w:rsidRDefault="00573815" w:rsidP="002E4E8D">
            <w:pPr>
              <w:pStyle w:val="aa"/>
              <w:rPr>
                <w:b w:val="0"/>
              </w:rPr>
            </w:pPr>
            <w:r w:rsidRPr="002E4E8D">
              <w:rPr>
                <w:b w:val="0"/>
              </w:rPr>
              <w:t>2</w:t>
            </w:r>
          </w:p>
        </w:tc>
        <w:tc>
          <w:tcPr>
            <w:tcW w:w="1737" w:type="dxa"/>
            <w:vAlign w:val="center"/>
          </w:tcPr>
          <w:p w14:paraId="4283E2C9" w14:textId="77777777" w:rsidR="00FD043B" w:rsidRPr="002E4E8D" w:rsidRDefault="00573815" w:rsidP="002E4E8D">
            <w:pPr>
              <w:pStyle w:val="aa"/>
              <w:rPr>
                <w:b w:val="0"/>
              </w:rPr>
            </w:pPr>
            <w:r w:rsidRPr="002E4E8D">
              <w:rPr>
                <w:b w:val="0"/>
              </w:rPr>
              <w:t>非常规设备带出</w:t>
            </w:r>
          </w:p>
        </w:tc>
        <w:tc>
          <w:tcPr>
            <w:tcW w:w="1931" w:type="dxa"/>
            <w:vAlign w:val="center"/>
          </w:tcPr>
          <w:p w14:paraId="58A00046" w14:textId="77777777" w:rsidR="00FD043B" w:rsidRPr="002E4E8D" w:rsidRDefault="00573815" w:rsidP="002E4E8D">
            <w:pPr>
              <w:pStyle w:val="aa"/>
              <w:rPr>
                <w:b w:val="0"/>
              </w:rPr>
            </w:pPr>
            <w:r w:rsidRPr="002E4E8D">
              <w:rPr>
                <w:b w:val="0"/>
              </w:rPr>
              <w:t>携带者照片</w:t>
            </w:r>
            <w:proofErr w:type="spellStart"/>
            <w:r w:rsidRPr="002E4E8D">
              <w:rPr>
                <w:b w:val="0"/>
              </w:rPr>
              <w:t>url</w:t>
            </w:r>
            <w:proofErr w:type="spellEnd"/>
          </w:p>
        </w:tc>
        <w:tc>
          <w:tcPr>
            <w:tcW w:w="4444" w:type="dxa"/>
            <w:vAlign w:val="center"/>
          </w:tcPr>
          <w:p w14:paraId="0D3773AC" w14:textId="77777777" w:rsidR="00FD043B" w:rsidRPr="002E4E8D" w:rsidRDefault="00573815" w:rsidP="002E4E8D">
            <w:pPr>
              <w:pStyle w:val="aa"/>
              <w:rPr>
                <w:b w:val="0"/>
              </w:rPr>
            </w:pPr>
            <w:r w:rsidRPr="002E4E8D">
              <w:rPr>
                <w:b w:val="0"/>
              </w:rPr>
              <w:t>重要或保密设备被带出</w:t>
            </w:r>
          </w:p>
        </w:tc>
      </w:tr>
      <w:tr w:rsidR="00FD043B" w14:paraId="77B41886" w14:textId="77777777" w:rsidTr="002E4E8D">
        <w:trPr>
          <w:trHeight w:val="500"/>
        </w:trPr>
        <w:tc>
          <w:tcPr>
            <w:tcW w:w="1303" w:type="dxa"/>
            <w:vAlign w:val="center"/>
          </w:tcPr>
          <w:p w14:paraId="496FC79C" w14:textId="77777777" w:rsidR="00FD043B" w:rsidRPr="002E4E8D" w:rsidRDefault="00573815" w:rsidP="002E4E8D">
            <w:pPr>
              <w:pStyle w:val="aa"/>
              <w:rPr>
                <w:b w:val="0"/>
              </w:rPr>
            </w:pPr>
            <w:r w:rsidRPr="002E4E8D">
              <w:rPr>
                <w:b w:val="0"/>
              </w:rPr>
              <w:t>3</w:t>
            </w:r>
          </w:p>
        </w:tc>
        <w:tc>
          <w:tcPr>
            <w:tcW w:w="1737" w:type="dxa"/>
            <w:vAlign w:val="center"/>
          </w:tcPr>
          <w:p w14:paraId="604994CB" w14:textId="77777777" w:rsidR="00FD043B" w:rsidRPr="002E4E8D" w:rsidRDefault="00573815" w:rsidP="002E4E8D">
            <w:pPr>
              <w:pStyle w:val="aa"/>
              <w:rPr>
                <w:b w:val="0"/>
              </w:rPr>
            </w:pPr>
            <w:r w:rsidRPr="002E4E8D">
              <w:rPr>
                <w:b w:val="0"/>
              </w:rPr>
              <w:t>非常规设备带出</w:t>
            </w:r>
          </w:p>
        </w:tc>
        <w:tc>
          <w:tcPr>
            <w:tcW w:w="1931" w:type="dxa"/>
            <w:vAlign w:val="center"/>
          </w:tcPr>
          <w:p w14:paraId="01DE29E2" w14:textId="77777777" w:rsidR="00FD043B" w:rsidRPr="002E4E8D" w:rsidRDefault="00573815" w:rsidP="002E4E8D">
            <w:pPr>
              <w:pStyle w:val="aa"/>
              <w:rPr>
                <w:b w:val="0"/>
              </w:rPr>
            </w:pPr>
            <w:r w:rsidRPr="002E4E8D">
              <w:rPr>
                <w:b w:val="0"/>
              </w:rPr>
              <w:t>携带者照片</w:t>
            </w:r>
            <w:proofErr w:type="spellStart"/>
            <w:r w:rsidRPr="002E4E8D">
              <w:rPr>
                <w:b w:val="0"/>
              </w:rPr>
              <w:t>url</w:t>
            </w:r>
            <w:proofErr w:type="spellEnd"/>
          </w:p>
        </w:tc>
        <w:tc>
          <w:tcPr>
            <w:tcW w:w="4444" w:type="dxa"/>
            <w:vAlign w:val="center"/>
          </w:tcPr>
          <w:p w14:paraId="42F9796D" w14:textId="77777777" w:rsidR="00FD043B" w:rsidRPr="002E4E8D" w:rsidRDefault="00573815" w:rsidP="002E4E8D">
            <w:pPr>
              <w:pStyle w:val="aa"/>
              <w:rPr>
                <w:b w:val="0"/>
              </w:rPr>
            </w:pPr>
            <w:r w:rsidRPr="002E4E8D">
              <w:rPr>
                <w:b w:val="0"/>
              </w:rPr>
              <w:t>未登记借用设备被带出（可定义为偷盗）</w:t>
            </w:r>
          </w:p>
        </w:tc>
      </w:tr>
    </w:tbl>
    <w:p w14:paraId="531DB9ED" w14:textId="77777777" w:rsidR="00FD043B" w:rsidRDefault="009843A6" w:rsidP="0001168F">
      <w:pPr>
        <w:pStyle w:val="2"/>
      </w:pPr>
      <w:bookmarkStart w:id="109" w:name="_Toc69496059"/>
      <w:r>
        <w:rPr>
          <w:rFonts w:hint="eastAsia"/>
        </w:rPr>
        <w:t>3</w:t>
      </w:r>
      <w:r>
        <w:t xml:space="preserve">.4 </w:t>
      </w:r>
      <w:r w:rsidR="00573815">
        <w:t>用户侧</w:t>
      </w:r>
      <w:bookmarkEnd w:id="109"/>
    </w:p>
    <w:p w14:paraId="36728CA5" w14:textId="77777777" w:rsidR="00FD043B" w:rsidRPr="001704D7" w:rsidRDefault="0001168F" w:rsidP="0001168F">
      <w:pPr>
        <w:pStyle w:val="3"/>
      </w:pPr>
      <w:bookmarkStart w:id="110" w:name="_Toc69496060"/>
      <w:r>
        <w:rPr>
          <w:rFonts w:hint="eastAsia"/>
        </w:rPr>
        <w:t>3</w:t>
      </w:r>
      <w:r>
        <w:t>.4.1</w:t>
      </w:r>
      <w:r w:rsidR="00573815" w:rsidRPr="001704D7">
        <w:t>小程序扫码、扫</w:t>
      </w:r>
      <w:r w:rsidR="00573815" w:rsidRPr="001704D7">
        <w:t>RFID</w:t>
      </w:r>
      <w:r w:rsidR="00573815" w:rsidRPr="001704D7">
        <w:t>实现便捷借还</w:t>
      </w:r>
      <w:bookmarkEnd w:id="110"/>
    </w:p>
    <w:p w14:paraId="638A5DB9" w14:textId="77777777" w:rsidR="00FD043B" w:rsidRDefault="00573815" w:rsidP="00001E86">
      <w:pPr>
        <w:spacing w:before="120" w:after="120"/>
        <w:ind w:firstLine="480"/>
      </w:pPr>
      <w:r>
        <w:t>员工使用的小程序端页面路由结构设计如下</w:t>
      </w:r>
      <w:r w:rsidR="00EB1A11">
        <w:rPr>
          <w:rFonts w:hint="eastAsia"/>
        </w:rPr>
        <w:t>：</w:t>
      </w:r>
    </w:p>
    <w:p w14:paraId="4E3A5C7F" w14:textId="77777777" w:rsidR="00531AD3" w:rsidRDefault="00EB1A11" w:rsidP="00531AD3">
      <w:pPr>
        <w:keepNext/>
        <w:spacing w:before="120" w:after="120" w:line="240" w:lineRule="auto"/>
        <w:ind w:firstLineChars="0" w:firstLine="0"/>
        <w:jc w:val="center"/>
      </w:pPr>
      <w:r>
        <w:rPr>
          <w:rFonts w:eastAsia="宋体" w:cs="Times New Roman"/>
          <w:noProof/>
          <w:sz w:val="22"/>
        </w:rPr>
        <w:drawing>
          <wp:inline distT="0" distB="0" distL="0" distR="0" wp14:anchorId="08ED19AB" wp14:editId="0AFE6E5F">
            <wp:extent cx="2362200" cy="1832741"/>
            <wp:effectExtent l="0" t="0" r="0" b="0"/>
            <wp:docPr id="30"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35"/>
                    <a:srcRect t="2787" b="27554"/>
                    <a:stretch/>
                  </pic:blipFill>
                  <pic:spPr bwMode="auto">
                    <a:xfrm>
                      <a:off x="0" y="0"/>
                      <a:ext cx="2392516" cy="1856262"/>
                    </a:xfrm>
                    <a:prstGeom prst="rect">
                      <a:avLst/>
                    </a:prstGeom>
                    <a:ln>
                      <a:noFill/>
                    </a:ln>
                    <a:extLst>
                      <a:ext uri="{53640926-AAD7-44D8-BBD7-CCE9431645EC}">
                        <a14:shadowObscured xmlns:a14="http://schemas.microsoft.com/office/drawing/2010/main"/>
                      </a:ext>
                    </a:extLst>
                  </pic:spPr>
                </pic:pic>
              </a:graphicData>
            </a:graphic>
          </wp:inline>
        </w:drawing>
      </w:r>
    </w:p>
    <w:p w14:paraId="2FFB4942" w14:textId="0FDF133A" w:rsidR="00FD043B" w:rsidRDefault="00531AD3" w:rsidP="00531AD3">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26</w:t>
      </w:r>
      <w:r>
        <w:fldChar w:fldCharType="end"/>
      </w:r>
      <w:r>
        <w:rPr>
          <w:rFonts w:hint="eastAsia"/>
        </w:rPr>
        <w:t>小程序页面路由结构</w:t>
      </w:r>
    </w:p>
    <w:p w14:paraId="563629A3" w14:textId="77777777" w:rsidR="00FD043B" w:rsidRDefault="00573815" w:rsidP="00B61AB1">
      <w:pPr>
        <w:spacing w:before="120" w:after="120"/>
        <w:ind w:firstLine="480"/>
      </w:pPr>
      <w:r>
        <w:t>用户侧小程序实现便捷借还方案设计如下：</w:t>
      </w:r>
    </w:p>
    <w:p w14:paraId="76E8490C" w14:textId="77777777" w:rsidR="00FD043B" w:rsidRDefault="00573815" w:rsidP="008568B4">
      <w:pPr>
        <w:pStyle w:val="a3"/>
        <w:numPr>
          <w:ilvl w:val="0"/>
          <w:numId w:val="25"/>
        </w:numPr>
        <w:spacing w:before="120" w:after="120"/>
      </w:pPr>
      <w:r>
        <w:t>用户打开小程序，若为首次使用，则需要输入账号密码进行登录；</w:t>
      </w:r>
      <w:proofErr w:type="gramStart"/>
      <w:r>
        <w:t>若曾登录</w:t>
      </w:r>
      <w:proofErr w:type="gramEnd"/>
      <w:r>
        <w:t>过，则使用</w:t>
      </w:r>
      <w:proofErr w:type="gramStart"/>
      <w:r>
        <w:t>微信开</w:t>
      </w:r>
      <w:proofErr w:type="gramEnd"/>
      <w:r>
        <w:t>放平台提供的用户唯一认证标识</w:t>
      </w:r>
      <w:r>
        <w:t xml:space="preserve"> </w:t>
      </w:r>
      <w:proofErr w:type="spellStart"/>
      <w:r>
        <w:t>openid</w:t>
      </w:r>
      <w:proofErr w:type="spellEnd"/>
      <w:r>
        <w:t xml:space="preserve"> </w:t>
      </w:r>
      <w:r>
        <w:t>与用户信息绑定，实现自动登录。</w:t>
      </w:r>
    </w:p>
    <w:p w14:paraId="484754B5" w14:textId="77777777" w:rsidR="00FD043B" w:rsidRDefault="00573815" w:rsidP="008568B4">
      <w:pPr>
        <w:pStyle w:val="a3"/>
        <w:numPr>
          <w:ilvl w:val="0"/>
          <w:numId w:val="25"/>
        </w:numPr>
        <w:spacing w:before="120" w:after="120"/>
      </w:pPr>
      <w:r>
        <w:t>用户登录后，小</w:t>
      </w:r>
      <w:proofErr w:type="gramStart"/>
      <w:r>
        <w:t>程序端会根据</w:t>
      </w:r>
      <w:proofErr w:type="gramEnd"/>
      <w:r>
        <w:t>当前账号是否激活，区分展示用户可用功能：</w:t>
      </w:r>
    </w:p>
    <w:p w14:paraId="73898DA0" w14:textId="77777777" w:rsidR="00FD043B" w:rsidRDefault="00573815" w:rsidP="008568B4">
      <w:pPr>
        <w:pStyle w:val="a3"/>
        <w:numPr>
          <w:ilvl w:val="0"/>
          <w:numId w:val="27"/>
        </w:numPr>
        <w:spacing w:before="120" w:after="120"/>
      </w:pPr>
      <w:r>
        <w:t>若账号</w:t>
      </w:r>
      <w:r>
        <w:rPr>
          <w:b/>
        </w:rPr>
        <w:t>未激活</w:t>
      </w:r>
      <w:r>
        <w:t>。用户账号未激活的情况下，首页将只显示一个功能</w:t>
      </w:r>
      <w:r>
        <w:t>——“</w:t>
      </w:r>
      <w:r>
        <w:t>账号激活</w:t>
      </w:r>
      <w:r>
        <w:t>”</w:t>
      </w:r>
      <w:r>
        <w:t>。在账号激活页面中，系统将引导用户修改初始密码，并上</w:t>
      </w:r>
      <w:proofErr w:type="gramStart"/>
      <w:r>
        <w:t>传个人</w:t>
      </w:r>
      <w:proofErr w:type="gramEnd"/>
      <w:r>
        <w:t>照片，用于激活当前账号。</w:t>
      </w:r>
    </w:p>
    <w:p w14:paraId="7F0B2636" w14:textId="77777777" w:rsidR="00FD043B" w:rsidRDefault="00573815" w:rsidP="008568B4">
      <w:pPr>
        <w:pStyle w:val="a3"/>
        <w:numPr>
          <w:ilvl w:val="0"/>
          <w:numId w:val="27"/>
        </w:numPr>
        <w:spacing w:before="120" w:after="120"/>
      </w:pPr>
      <w:r>
        <w:t>若账号</w:t>
      </w:r>
      <w:r>
        <w:rPr>
          <w:b/>
        </w:rPr>
        <w:t>已激活</w:t>
      </w:r>
      <w:r>
        <w:t>。用户账号已激活的情况下，首页将显示当前用户的可用功能。小</w:t>
      </w:r>
      <w:proofErr w:type="gramStart"/>
      <w:r>
        <w:t>程序端可实现</w:t>
      </w:r>
      <w:proofErr w:type="gramEnd"/>
      <w:r>
        <w:t>两个功能</w:t>
      </w:r>
      <w:r>
        <w:t>——“</w:t>
      </w:r>
      <w:r>
        <w:t>扫描二维码借用设备</w:t>
      </w:r>
      <w:r>
        <w:t>”</w:t>
      </w:r>
      <w:r>
        <w:t>或</w:t>
      </w:r>
      <w:r>
        <w:t>“</w:t>
      </w:r>
      <w:r>
        <w:t>扫</w:t>
      </w:r>
      <w:r>
        <w:t xml:space="preserve"> NFC </w:t>
      </w:r>
      <w:r>
        <w:t>借用设备</w:t>
      </w:r>
      <w:r>
        <w:t>”</w:t>
      </w:r>
      <w:r>
        <w:t>。</w:t>
      </w:r>
    </w:p>
    <w:p w14:paraId="69C5E5D1" w14:textId="77777777" w:rsidR="00FD043B" w:rsidRDefault="00573815" w:rsidP="008568B4">
      <w:pPr>
        <w:pStyle w:val="a3"/>
        <w:numPr>
          <w:ilvl w:val="0"/>
          <w:numId w:val="26"/>
        </w:numPr>
        <w:spacing w:before="120" w:after="120"/>
      </w:pPr>
      <w:r>
        <w:lastRenderedPageBreak/>
        <w:t>用户选择任意一种方式进行设备借用时，首先会通过扫描设备二</w:t>
      </w:r>
      <w:proofErr w:type="gramStart"/>
      <w:r>
        <w:t>维码或扫设备</w:t>
      </w:r>
      <w:proofErr w:type="gramEnd"/>
      <w:r>
        <w:t xml:space="preserve"> NFC </w:t>
      </w:r>
      <w:r>
        <w:t>的方式获取到设备的</w:t>
      </w:r>
      <w:r>
        <w:t xml:space="preserve"> ID </w:t>
      </w:r>
      <w:r>
        <w:t>值；其次，用户需要通过上文所述生物认证。两步完成后，即可实现设备的便捷流转。</w:t>
      </w:r>
    </w:p>
    <w:p w14:paraId="680E7B09" w14:textId="77777777" w:rsidR="00FD043B" w:rsidRDefault="00992558" w:rsidP="00992558">
      <w:pPr>
        <w:pStyle w:val="3"/>
      </w:pPr>
      <w:bookmarkStart w:id="111" w:name="_Toc69496061"/>
      <w:r>
        <w:t xml:space="preserve">3.4.2 </w:t>
      </w:r>
      <w:r w:rsidR="00573815">
        <w:t>Web</w:t>
      </w:r>
      <w:r w:rsidR="00573815">
        <w:t>管理系统实现设备高效管理</w:t>
      </w:r>
      <w:bookmarkEnd w:id="111"/>
    </w:p>
    <w:p w14:paraId="0E92E8A1" w14:textId="77777777" w:rsidR="00FD043B" w:rsidRDefault="00573815" w:rsidP="000775F4">
      <w:pPr>
        <w:spacing w:before="120" w:after="120"/>
        <w:ind w:firstLine="480"/>
      </w:pPr>
      <w:r>
        <w:t>设备管理员使用的</w:t>
      </w:r>
      <w:r>
        <w:t xml:space="preserve"> Web </w:t>
      </w:r>
      <w:r>
        <w:t>管理系统页面路由结构设计如下：</w:t>
      </w:r>
    </w:p>
    <w:p w14:paraId="34F33298" w14:textId="77777777" w:rsidR="00176F06" w:rsidRDefault="00176F06" w:rsidP="00176F06">
      <w:pPr>
        <w:keepNext/>
        <w:spacing w:before="120" w:after="120" w:line="240" w:lineRule="auto"/>
        <w:ind w:firstLineChars="83" w:firstLine="183"/>
        <w:jc w:val="left"/>
      </w:pPr>
      <w:r>
        <w:rPr>
          <w:rFonts w:eastAsia="宋体" w:cs="Times New Roman"/>
          <w:noProof/>
          <w:sz w:val="22"/>
        </w:rPr>
        <w:drawing>
          <wp:inline distT="0" distB="0" distL="0" distR="0" wp14:anchorId="5DDCDD4B" wp14:editId="7D227B95">
            <wp:extent cx="5524500" cy="3514725"/>
            <wp:effectExtent l="0" t="0" r="0" b="0"/>
            <wp:docPr id="31" name="Picture 3" descr="Generated"/>
            <wp:cNvGraphicFramePr/>
            <a:graphic xmlns:a="http://schemas.openxmlformats.org/drawingml/2006/main">
              <a:graphicData uri="http://schemas.openxmlformats.org/drawingml/2006/picture">
                <pic:pic xmlns:pic="http://schemas.openxmlformats.org/drawingml/2006/picture">
                  <pic:nvPicPr>
                    <pic:cNvPr id="3" name="Generated"/>
                    <pic:cNvPicPr/>
                  </pic:nvPicPr>
                  <pic:blipFill rotWithShape="1">
                    <a:blip r:embed="rId36"/>
                    <a:srcRect t="2767" b="24308"/>
                    <a:stretch/>
                  </pic:blipFill>
                  <pic:spPr bwMode="auto">
                    <a:xfrm>
                      <a:off x="0" y="0"/>
                      <a:ext cx="5524500" cy="3514725"/>
                    </a:xfrm>
                    <a:prstGeom prst="rect">
                      <a:avLst/>
                    </a:prstGeom>
                    <a:ln>
                      <a:noFill/>
                    </a:ln>
                    <a:extLst>
                      <a:ext uri="{53640926-AAD7-44D8-BBD7-CCE9431645EC}">
                        <a14:shadowObscured xmlns:a14="http://schemas.microsoft.com/office/drawing/2010/main"/>
                      </a:ext>
                    </a:extLst>
                  </pic:spPr>
                </pic:pic>
              </a:graphicData>
            </a:graphic>
          </wp:inline>
        </w:drawing>
      </w:r>
    </w:p>
    <w:p w14:paraId="70E8BD58" w14:textId="4D74C09E" w:rsidR="00FD043B" w:rsidRPr="00176F06" w:rsidRDefault="00176F06" w:rsidP="00176F06">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27</w:t>
      </w:r>
      <w:r>
        <w:fldChar w:fldCharType="end"/>
      </w:r>
      <w:r>
        <w:t xml:space="preserve"> </w:t>
      </w:r>
      <w:r>
        <w:rPr>
          <w:rFonts w:hint="eastAsia"/>
        </w:rPr>
        <w:t>Web</w:t>
      </w:r>
      <w:r>
        <w:rPr>
          <w:rFonts w:hint="eastAsia"/>
        </w:rPr>
        <w:t>管理系统页面路由结构</w:t>
      </w:r>
    </w:p>
    <w:p w14:paraId="2BB4C7CA" w14:textId="77777777" w:rsidR="00FD043B" w:rsidRDefault="00573815" w:rsidP="000775F4">
      <w:pPr>
        <w:spacing w:before="120" w:after="120"/>
        <w:ind w:firstLine="480"/>
      </w:pPr>
      <w:r>
        <w:t xml:space="preserve">Web </w:t>
      </w:r>
      <w:r>
        <w:t>管理系统提供给企业设备管理员使用，管理系统主要包含两个功能模块，其一是设备管理模块，另一个为人员管理模块。</w:t>
      </w:r>
    </w:p>
    <w:p w14:paraId="51615CBC" w14:textId="77777777" w:rsidR="00FD043B" w:rsidRDefault="00573815" w:rsidP="00C95BD1">
      <w:pPr>
        <w:spacing w:before="120" w:after="120"/>
        <w:ind w:firstLine="480"/>
      </w:pPr>
      <w:r>
        <w:t>设备管理模块可以帮助企业设备管理员快捷对设备的</w:t>
      </w:r>
      <w:r>
        <w:rPr>
          <w:b/>
        </w:rPr>
        <w:t>添加、盘点</w:t>
      </w:r>
      <w:r>
        <w:t>以及</w:t>
      </w:r>
      <w:r>
        <w:rPr>
          <w:b/>
        </w:rPr>
        <w:t>注销</w:t>
      </w:r>
      <w:r>
        <w:t>进行管理。</w:t>
      </w:r>
    </w:p>
    <w:p w14:paraId="1F2F75A9" w14:textId="77777777" w:rsidR="00FD043B" w:rsidRDefault="00573815" w:rsidP="008568B4">
      <w:pPr>
        <w:pStyle w:val="a3"/>
        <w:numPr>
          <w:ilvl w:val="0"/>
          <w:numId w:val="28"/>
        </w:numPr>
        <w:spacing w:before="120" w:after="120"/>
      </w:pPr>
      <w:r>
        <w:rPr>
          <w:b/>
        </w:rPr>
        <w:t>添加设备：</w:t>
      </w:r>
      <w:r>
        <w:t>设备管理员可以创建包含设备信息的</w:t>
      </w:r>
      <w:r>
        <w:t xml:space="preserve"> Excel </w:t>
      </w:r>
      <w:r>
        <w:t>文件，并通过上传指定格式的</w:t>
      </w:r>
      <w:r>
        <w:t xml:space="preserve"> Excel </w:t>
      </w:r>
      <w:r>
        <w:t>表格文件的方式，批量快捷添加设备。</w:t>
      </w:r>
    </w:p>
    <w:p w14:paraId="7AC1944E" w14:textId="77777777" w:rsidR="00FD043B" w:rsidRDefault="00573815" w:rsidP="008568B4">
      <w:pPr>
        <w:pStyle w:val="a3"/>
        <w:numPr>
          <w:ilvl w:val="0"/>
          <w:numId w:val="28"/>
        </w:numPr>
        <w:spacing w:before="120" w:after="120"/>
      </w:pPr>
      <w:r>
        <w:rPr>
          <w:b/>
        </w:rPr>
        <w:t>设备盘点：</w:t>
      </w:r>
      <w:r>
        <w:t>通过设备列表查看所有设备，或通过查询设备页面，使用设备名称搜索设备，即可查看对应设备的流通记录以及报警记录。另有设备盘点页面使仓库设备概览信息一目了然。从而实现对设备出借、流转、带出、当前状态的实时便捷跟踪。</w:t>
      </w:r>
    </w:p>
    <w:p w14:paraId="6F637237" w14:textId="77777777" w:rsidR="00FD043B" w:rsidRDefault="00573815" w:rsidP="008568B4">
      <w:pPr>
        <w:pStyle w:val="a3"/>
        <w:numPr>
          <w:ilvl w:val="0"/>
          <w:numId w:val="28"/>
        </w:numPr>
        <w:spacing w:before="120" w:after="120"/>
      </w:pPr>
      <w:r>
        <w:rPr>
          <w:b/>
        </w:rPr>
        <w:t>设备注销：</w:t>
      </w:r>
      <w:r>
        <w:t>该系统中，可查看所有设备列表或按设备名称查询到匹配的设备列表。列表中可以实现设备一键删除，针对不再需要管理的设备可以进行删除。</w:t>
      </w:r>
    </w:p>
    <w:p w14:paraId="552187D0" w14:textId="77777777" w:rsidR="00FD043B" w:rsidRDefault="00BB5FC8" w:rsidP="00BB5FC8">
      <w:pPr>
        <w:pStyle w:val="1"/>
      </w:pPr>
      <w:bookmarkStart w:id="112" w:name="_Toc69496062"/>
      <w:r>
        <w:rPr>
          <w:rFonts w:hint="eastAsia"/>
        </w:rPr>
        <w:lastRenderedPageBreak/>
        <w:t>4</w:t>
      </w:r>
      <w:r>
        <w:t xml:space="preserve"> </w:t>
      </w:r>
      <w:r w:rsidR="00573815">
        <w:t>测试及运行效果</w:t>
      </w:r>
      <w:bookmarkEnd w:id="112"/>
    </w:p>
    <w:p w14:paraId="02641CB2" w14:textId="77777777" w:rsidR="00FD043B" w:rsidRDefault="00BB5FC8" w:rsidP="00BB5FC8">
      <w:pPr>
        <w:pStyle w:val="2"/>
      </w:pPr>
      <w:bookmarkStart w:id="113" w:name="_Toc69496063"/>
      <w:r>
        <w:rPr>
          <w:rFonts w:hint="eastAsia"/>
        </w:rPr>
        <w:t>4</w:t>
      </w:r>
      <w:r>
        <w:t xml:space="preserve">.1 </w:t>
      </w:r>
      <w:r w:rsidR="00573815">
        <w:t>公司场景模拟</w:t>
      </w:r>
      <w:bookmarkEnd w:id="113"/>
    </w:p>
    <w:p w14:paraId="55AD7BE1" w14:textId="77777777" w:rsidR="00F73C45" w:rsidRDefault="00573815" w:rsidP="00F73C45">
      <w:pPr>
        <w:keepNext/>
        <w:spacing w:before="120" w:after="120" w:line="240" w:lineRule="auto"/>
        <w:ind w:firstLine="440"/>
        <w:jc w:val="left"/>
      </w:pPr>
      <w:r>
        <w:rPr>
          <w:rFonts w:cs="Times New Roman"/>
          <w:sz w:val="22"/>
        </w:rPr>
        <w:t xml:space="preserve"> </w:t>
      </w:r>
      <w:r>
        <w:rPr>
          <w:rFonts w:cs="Times New Roman"/>
          <w:noProof/>
          <w:sz w:val="22"/>
        </w:rPr>
        <w:drawing>
          <wp:inline distT="0" distB="0" distL="0" distR="0" wp14:anchorId="2EEBEE34" wp14:editId="2A64D368">
            <wp:extent cx="5505349" cy="309562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5349" cy="3095625"/>
                    </a:xfrm>
                    <a:prstGeom prst="rect">
                      <a:avLst/>
                    </a:prstGeom>
                  </pic:spPr>
                </pic:pic>
              </a:graphicData>
            </a:graphic>
          </wp:inline>
        </w:drawing>
      </w:r>
    </w:p>
    <w:p w14:paraId="7B764ED0" w14:textId="40F67523" w:rsidR="00FD043B" w:rsidRPr="00F73C45" w:rsidRDefault="00F73C45" w:rsidP="00F73C45">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28</w:t>
      </w:r>
      <w:r>
        <w:fldChar w:fldCharType="end"/>
      </w:r>
      <w:r w:rsidRPr="00D13CEE">
        <w:rPr>
          <w:rFonts w:hint="eastAsia"/>
        </w:rPr>
        <w:t>模拟场景示意图</w:t>
      </w:r>
    </w:p>
    <w:p w14:paraId="04BA7DDF" w14:textId="77777777" w:rsidR="00FD043B" w:rsidRDefault="00573815" w:rsidP="003C081A">
      <w:pPr>
        <w:spacing w:before="120" w:after="120"/>
        <w:ind w:firstLine="480"/>
      </w:pPr>
      <w:r>
        <w:t>如上图所示，模拟设备带出检测场景。</w:t>
      </w:r>
    </w:p>
    <w:p w14:paraId="6B5697A8" w14:textId="77777777" w:rsidR="00D662C3" w:rsidRPr="00D662C3" w:rsidRDefault="00D662C3">
      <w:pPr>
        <w:pStyle w:val="a3"/>
        <w:numPr>
          <w:ilvl w:val="0"/>
          <w:numId w:val="36"/>
        </w:numPr>
        <w:spacing w:before="120" w:after="120"/>
        <w:rPr>
          <w:ins w:id="114" w:author="Zh Xiyifer" w:date="2021-04-20T00:25:00Z"/>
        </w:rPr>
        <w:pPrChange w:id="115" w:author="Zh Xiyifer" w:date="2021-04-20T00:25:00Z">
          <w:pPr>
            <w:widowControl/>
            <w:numPr>
              <w:numId w:val="30"/>
            </w:numPr>
            <w:tabs>
              <w:tab w:val="num" w:pos="720"/>
            </w:tabs>
            <w:spacing w:beforeLines="0" w:before="100" w:beforeAutospacing="1" w:afterLines="0" w:after="100" w:afterAutospacing="1" w:line="240" w:lineRule="auto"/>
            <w:ind w:left="720" w:firstLineChars="0" w:hanging="360"/>
            <w:contextualSpacing w:val="0"/>
            <w:jc w:val="left"/>
          </w:pPr>
        </w:pPrChange>
      </w:pPr>
      <w:ins w:id="116" w:author="Zh Xiyifer" w:date="2021-04-20T00:25:00Z">
        <w:r w:rsidRPr="00D662C3">
          <w:t>人体红外探测器：用于模拟人流检测摄像头，当检测到人流经过时，会亮绿灯，激活</w:t>
        </w:r>
        <w:r w:rsidRPr="00D662C3">
          <w:t>RFID</w:t>
        </w:r>
        <w:r w:rsidRPr="00D662C3">
          <w:t>探测器进行信号探测。</w:t>
        </w:r>
        <w:r w:rsidRPr="00D662C3">
          <w:t xml:space="preserve"> </w:t>
        </w:r>
      </w:ins>
    </w:p>
    <w:p w14:paraId="740508FB" w14:textId="77777777" w:rsidR="00D662C3" w:rsidRPr="00D662C3" w:rsidRDefault="00D662C3">
      <w:pPr>
        <w:pStyle w:val="a3"/>
        <w:numPr>
          <w:ilvl w:val="0"/>
          <w:numId w:val="36"/>
        </w:numPr>
        <w:spacing w:before="120" w:after="120"/>
        <w:rPr>
          <w:ins w:id="117" w:author="Zh Xiyifer" w:date="2021-04-20T00:25:00Z"/>
        </w:rPr>
        <w:pPrChange w:id="118" w:author="Zh Xiyifer" w:date="2021-04-20T00:25:00Z">
          <w:pPr>
            <w:widowControl/>
            <w:numPr>
              <w:numId w:val="31"/>
            </w:numPr>
            <w:tabs>
              <w:tab w:val="num" w:pos="720"/>
            </w:tabs>
            <w:spacing w:beforeLines="0" w:before="100" w:beforeAutospacing="1" w:afterLines="0" w:after="100" w:afterAutospacing="1" w:line="240" w:lineRule="auto"/>
            <w:ind w:left="720" w:firstLineChars="0" w:hanging="360"/>
            <w:contextualSpacing w:val="0"/>
            <w:jc w:val="left"/>
          </w:pPr>
        </w:pPrChange>
      </w:pPr>
      <w:ins w:id="119" w:author="Zh Xiyifer" w:date="2021-04-20T00:25:00Z">
        <w:r w:rsidRPr="00D662C3">
          <w:t>拍照摄像头：即上文所提到当</w:t>
        </w:r>
        <w:r w:rsidRPr="00D662C3">
          <w:t>RFID</w:t>
        </w:r>
        <w:r w:rsidRPr="00D662C3">
          <w:t>探测器探测到信号便会激活进行拍照的摄像头。</w:t>
        </w:r>
        <w:r w:rsidRPr="00D662C3">
          <w:t xml:space="preserve"> </w:t>
        </w:r>
      </w:ins>
    </w:p>
    <w:p w14:paraId="00367641" w14:textId="77777777" w:rsidR="00D662C3" w:rsidRPr="00D662C3" w:rsidRDefault="00D662C3">
      <w:pPr>
        <w:pStyle w:val="a3"/>
        <w:numPr>
          <w:ilvl w:val="0"/>
          <w:numId w:val="36"/>
        </w:numPr>
        <w:spacing w:before="120" w:after="120"/>
        <w:rPr>
          <w:ins w:id="120" w:author="Zh Xiyifer" w:date="2021-04-20T00:25:00Z"/>
        </w:rPr>
        <w:pPrChange w:id="121" w:author="Zh Xiyifer" w:date="2021-04-20T00:25:00Z">
          <w:pPr>
            <w:widowControl/>
            <w:numPr>
              <w:numId w:val="32"/>
            </w:numPr>
            <w:tabs>
              <w:tab w:val="num" w:pos="720"/>
            </w:tabs>
            <w:spacing w:beforeLines="0" w:before="100" w:beforeAutospacing="1" w:afterLines="0" w:after="100" w:afterAutospacing="1" w:line="240" w:lineRule="auto"/>
            <w:ind w:left="720" w:firstLineChars="0" w:hanging="360"/>
            <w:contextualSpacing w:val="0"/>
            <w:jc w:val="left"/>
          </w:pPr>
        </w:pPrChange>
      </w:pPr>
      <w:ins w:id="122" w:author="Zh Xiyifer" w:date="2021-04-20T00:25:00Z">
        <w:r w:rsidRPr="00D662C3">
          <w:t>蜂鸣器：模拟报警系统。</w:t>
        </w:r>
        <w:r w:rsidRPr="00D662C3">
          <w:t xml:space="preserve"> </w:t>
        </w:r>
      </w:ins>
    </w:p>
    <w:p w14:paraId="446352D6" w14:textId="77777777" w:rsidR="00D662C3" w:rsidRPr="00D662C3" w:rsidRDefault="00D662C3">
      <w:pPr>
        <w:pStyle w:val="a3"/>
        <w:numPr>
          <w:ilvl w:val="0"/>
          <w:numId w:val="36"/>
        </w:numPr>
        <w:spacing w:before="120" w:after="120"/>
        <w:rPr>
          <w:ins w:id="123" w:author="Zh Xiyifer" w:date="2021-04-20T00:25:00Z"/>
        </w:rPr>
        <w:pPrChange w:id="124" w:author="Zh Xiyifer" w:date="2021-04-20T00:25:00Z">
          <w:pPr>
            <w:widowControl/>
            <w:numPr>
              <w:numId w:val="33"/>
            </w:numPr>
            <w:tabs>
              <w:tab w:val="num" w:pos="720"/>
            </w:tabs>
            <w:spacing w:beforeLines="0" w:before="100" w:beforeAutospacing="1" w:afterLines="0" w:after="100" w:afterAutospacing="1" w:line="240" w:lineRule="auto"/>
            <w:ind w:left="720" w:firstLineChars="0" w:hanging="360"/>
            <w:contextualSpacing w:val="0"/>
            <w:jc w:val="left"/>
          </w:pPr>
        </w:pPrChange>
      </w:pPr>
      <w:ins w:id="125" w:author="Zh Xiyifer" w:date="2021-04-20T00:25:00Z">
        <w:r w:rsidRPr="00D662C3">
          <w:t>发光二极管（蓝）：蓝灯亮，模拟放行动作。</w:t>
        </w:r>
        <w:r w:rsidRPr="00D662C3">
          <w:t xml:space="preserve"> </w:t>
        </w:r>
      </w:ins>
    </w:p>
    <w:p w14:paraId="316DB090" w14:textId="77777777" w:rsidR="00D662C3" w:rsidRPr="00D662C3" w:rsidRDefault="00D662C3">
      <w:pPr>
        <w:pStyle w:val="a3"/>
        <w:numPr>
          <w:ilvl w:val="0"/>
          <w:numId w:val="36"/>
        </w:numPr>
        <w:spacing w:before="120" w:after="120"/>
        <w:rPr>
          <w:ins w:id="126" w:author="Zh Xiyifer" w:date="2021-04-20T00:25:00Z"/>
        </w:rPr>
        <w:pPrChange w:id="127" w:author="Zh Xiyifer" w:date="2021-04-20T00:25:00Z">
          <w:pPr>
            <w:widowControl/>
            <w:numPr>
              <w:numId w:val="34"/>
            </w:numPr>
            <w:tabs>
              <w:tab w:val="num" w:pos="720"/>
            </w:tabs>
            <w:spacing w:beforeLines="0" w:before="100" w:beforeAutospacing="1" w:afterLines="0" w:after="100" w:afterAutospacing="1" w:line="240" w:lineRule="auto"/>
            <w:ind w:left="720" w:firstLineChars="0" w:hanging="360"/>
            <w:contextualSpacing w:val="0"/>
            <w:jc w:val="left"/>
          </w:pPr>
        </w:pPrChange>
      </w:pPr>
      <w:ins w:id="128" w:author="Zh Xiyifer" w:date="2021-04-20T00:25:00Z">
        <w:r w:rsidRPr="00D662C3">
          <w:t>发光二极管（红）：红灯亮，模拟禁止通行。</w:t>
        </w:r>
        <w:r w:rsidRPr="00D662C3">
          <w:t xml:space="preserve"> </w:t>
        </w:r>
      </w:ins>
    </w:p>
    <w:p w14:paraId="581B5DDA" w14:textId="77777777" w:rsidR="00D662C3" w:rsidRPr="00D662C3" w:rsidRDefault="00D662C3">
      <w:pPr>
        <w:pStyle w:val="a3"/>
        <w:numPr>
          <w:ilvl w:val="0"/>
          <w:numId w:val="36"/>
        </w:numPr>
        <w:spacing w:before="120" w:after="120"/>
        <w:rPr>
          <w:ins w:id="129" w:author="Zh Xiyifer" w:date="2021-04-20T00:25:00Z"/>
        </w:rPr>
        <w:pPrChange w:id="130" w:author="Zh Xiyifer" w:date="2021-04-20T00:25:00Z">
          <w:pPr>
            <w:widowControl/>
            <w:numPr>
              <w:numId w:val="35"/>
            </w:numPr>
            <w:tabs>
              <w:tab w:val="num" w:pos="720"/>
            </w:tabs>
            <w:spacing w:beforeLines="0" w:before="156" w:beforeAutospacing="1" w:afterLines="0" w:after="156" w:afterAutospacing="1" w:line="240" w:lineRule="auto"/>
            <w:ind w:left="720" w:firstLineChars="0" w:firstLine="480"/>
            <w:contextualSpacing w:val="0"/>
            <w:jc w:val="left"/>
          </w:pPr>
        </w:pPrChange>
      </w:pPr>
      <w:ins w:id="131" w:author="Zh Xiyifer" w:date="2021-04-20T00:25:00Z">
        <w:r w:rsidRPr="00D662C3">
          <w:t>RFID</w:t>
        </w:r>
        <w:r w:rsidRPr="00D662C3">
          <w:t>探测器：被激活后，通过射频天线扫描一定距离内</w:t>
        </w:r>
        <w:r w:rsidRPr="00D662C3">
          <w:t>RFID</w:t>
        </w:r>
        <w:r w:rsidRPr="00D662C3">
          <w:t>标签</w:t>
        </w:r>
      </w:ins>
    </w:p>
    <w:p w14:paraId="017B94AE" w14:textId="5CC08B0F" w:rsidR="00FD043B" w:rsidDel="00D662C3" w:rsidRDefault="00573815" w:rsidP="008568B4">
      <w:pPr>
        <w:pStyle w:val="a3"/>
        <w:numPr>
          <w:ilvl w:val="0"/>
          <w:numId w:val="29"/>
        </w:numPr>
        <w:spacing w:before="120" w:after="120"/>
        <w:rPr>
          <w:del w:id="132" w:author="Zh Xiyifer" w:date="2021-04-20T00:25:00Z"/>
        </w:rPr>
      </w:pPr>
      <w:del w:id="133" w:author="Zh Xiyifer" w:date="2021-04-20T00:25:00Z">
        <w:r w:rsidDel="00D662C3">
          <w:delText>红外探测器：用于模拟人流检测摄像头，当检测到人流经过时模拟激活</w:delText>
        </w:r>
        <w:r w:rsidDel="00D662C3">
          <w:delText>RFID</w:delText>
        </w:r>
        <w:r w:rsidDel="00D662C3">
          <w:delText>探测器进行信号探测。</w:delText>
        </w:r>
      </w:del>
    </w:p>
    <w:p w14:paraId="7D038151" w14:textId="234DDE31" w:rsidR="00FD043B" w:rsidDel="00D662C3" w:rsidRDefault="00573815" w:rsidP="008568B4">
      <w:pPr>
        <w:pStyle w:val="a3"/>
        <w:numPr>
          <w:ilvl w:val="0"/>
          <w:numId w:val="29"/>
        </w:numPr>
        <w:spacing w:before="120" w:after="120"/>
        <w:rPr>
          <w:del w:id="134" w:author="Zh Xiyifer" w:date="2021-04-20T00:25:00Z"/>
        </w:rPr>
      </w:pPr>
      <w:del w:id="135" w:author="Zh Xiyifer" w:date="2021-04-20T00:25:00Z">
        <w:r w:rsidDel="00D662C3">
          <w:delText>拍照摄像头：即上文所提到当</w:delText>
        </w:r>
        <w:r w:rsidDel="00D662C3">
          <w:delText>RFID</w:delText>
        </w:r>
        <w:r w:rsidDel="00D662C3">
          <w:delText>探测器探测到信号便会激活进行拍照的摄像头。</w:delText>
        </w:r>
      </w:del>
    </w:p>
    <w:p w14:paraId="0A8503C8" w14:textId="437AB1E9" w:rsidR="00FD043B" w:rsidDel="00D662C3" w:rsidRDefault="00573815" w:rsidP="008568B4">
      <w:pPr>
        <w:pStyle w:val="a3"/>
        <w:numPr>
          <w:ilvl w:val="0"/>
          <w:numId w:val="29"/>
        </w:numPr>
        <w:spacing w:before="120" w:after="120"/>
        <w:rPr>
          <w:del w:id="136" w:author="Zh Xiyifer" w:date="2021-04-20T00:25:00Z"/>
        </w:rPr>
      </w:pPr>
      <w:del w:id="137" w:author="Zh Xiyifer" w:date="2021-04-20T00:25:00Z">
        <w:r w:rsidDel="00D662C3">
          <w:delText>蜂鸣器：模拟报警系统。</w:delText>
        </w:r>
      </w:del>
    </w:p>
    <w:p w14:paraId="2BEEB858" w14:textId="32F803AF" w:rsidR="00FD043B" w:rsidDel="00D662C3" w:rsidRDefault="00573815" w:rsidP="008568B4">
      <w:pPr>
        <w:pStyle w:val="a3"/>
        <w:numPr>
          <w:ilvl w:val="0"/>
          <w:numId w:val="29"/>
        </w:numPr>
        <w:spacing w:before="120" w:after="120"/>
        <w:rPr>
          <w:del w:id="138" w:author="Zh Xiyifer" w:date="2021-04-20T00:25:00Z"/>
        </w:rPr>
      </w:pPr>
      <w:del w:id="139" w:author="Zh Xiyifer" w:date="2021-04-20T00:25:00Z">
        <w:r w:rsidDel="00D662C3">
          <w:delText>发光二极管（绿）：绿灯亮，模拟放行动作。</w:delText>
        </w:r>
      </w:del>
    </w:p>
    <w:p w14:paraId="0222F383" w14:textId="1F294C2B" w:rsidR="00305F66" w:rsidDel="00D662C3" w:rsidRDefault="00573815" w:rsidP="00305F66">
      <w:pPr>
        <w:pStyle w:val="a3"/>
        <w:numPr>
          <w:ilvl w:val="0"/>
          <w:numId w:val="29"/>
        </w:numPr>
        <w:spacing w:before="120" w:after="120"/>
        <w:rPr>
          <w:del w:id="140" w:author="Zh Xiyifer" w:date="2021-04-20T00:25:00Z"/>
        </w:rPr>
      </w:pPr>
      <w:del w:id="141" w:author="Zh Xiyifer" w:date="2021-04-20T00:25:00Z">
        <w:r w:rsidDel="00D662C3">
          <w:delText>发光二极管（红）：红灯亮，模拟禁止通行。</w:delText>
        </w:r>
      </w:del>
    </w:p>
    <w:p w14:paraId="531E4C50" w14:textId="4381F310" w:rsidR="00FD043B" w:rsidRPr="00305F66" w:rsidDel="00D662C3" w:rsidRDefault="00573815" w:rsidP="00305F66">
      <w:pPr>
        <w:pStyle w:val="a3"/>
        <w:numPr>
          <w:ilvl w:val="0"/>
          <w:numId w:val="29"/>
        </w:numPr>
        <w:spacing w:before="120" w:after="120"/>
        <w:rPr>
          <w:del w:id="142" w:author="Zh Xiyifer" w:date="2021-04-20T00:25:00Z"/>
        </w:rPr>
      </w:pPr>
      <w:del w:id="143" w:author="Zh Xiyifer" w:date="2021-04-20T00:25:00Z">
        <w:r w:rsidRPr="00305F66" w:rsidDel="00D662C3">
          <w:delText>RFID</w:delText>
        </w:r>
        <w:r w:rsidRPr="00305F66" w:rsidDel="00D662C3">
          <w:delText>探测器：</w:delText>
        </w:r>
        <w:r w:rsidR="00305F66" w:rsidRPr="00305F66" w:rsidDel="00D662C3">
          <w:rPr>
            <w:rFonts w:hint="eastAsia"/>
          </w:rPr>
          <w:delText>被激活后，通过射频天线扫描一定距离内</w:delText>
        </w:r>
        <w:r w:rsidR="00305F66" w:rsidRPr="00305F66" w:rsidDel="00D662C3">
          <w:rPr>
            <w:rFonts w:hint="eastAsia"/>
          </w:rPr>
          <w:delText>RFID</w:delText>
        </w:r>
        <w:r w:rsidR="00305F66" w:rsidRPr="00305F66" w:rsidDel="00D662C3">
          <w:rPr>
            <w:rFonts w:hint="eastAsia"/>
          </w:rPr>
          <w:delText>标签</w:delText>
        </w:r>
      </w:del>
    </w:p>
    <w:p w14:paraId="4C627E11" w14:textId="77777777" w:rsidR="00FD043B" w:rsidRDefault="00780D12" w:rsidP="00AA4672">
      <w:pPr>
        <w:pStyle w:val="2"/>
      </w:pPr>
      <w:bookmarkStart w:id="144" w:name="_Toc69496064"/>
      <w:r>
        <w:rPr>
          <w:rFonts w:hint="eastAsia"/>
        </w:rPr>
        <w:t>4</w:t>
      </w:r>
      <w:r>
        <w:t xml:space="preserve">.2 </w:t>
      </w:r>
      <w:r w:rsidR="00573815">
        <w:t>测试环境搭建</w:t>
      </w:r>
      <w:bookmarkEnd w:id="144"/>
    </w:p>
    <w:p w14:paraId="798B34B4" w14:textId="3BF5B37C" w:rsidR="00AA4672" w:rsidRDefault="00AA4672" w:rsidP="00AA4672">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9360D">
        <w:rPr>
          <w:noProof/>
        </w:rPr>
        <w:t>9</w:t>
      </w:r>
      <w:r>
        <w:fldChar w:fldCharType="end"/>
      </w:r>
      <w:r>
        <w:rPr>
          <w:rFonts w:hint="eastAsia"/>
        </w:rPr>
        <w:t>测试环境</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638"/>
        <w:gridCol w:w="2968"/>
        <w:gridCol w:w="4809"/>
      </w:tblGrid>
      <w:tr w:rsidR="00FD043B" w14:paraId="199A246C" w14:textId="77777777" w:rsidTr="007A536D">
        <w:trPr>
          <w:trHeight w:val="500"/>
        </w:trPr>
        <w:tc>
          <w:tcPr>
            <w:tcW w:w="1638" w:type="dxa"/>
            <w:vAlign w:val="center"/>
          </w:tcPr>
          <w:p w14:paraId="6C71D81F" w14:textId="77777777" w:rsidR="00FD043B" w:rsidRDefault="00FD043B" w:rsidP="002872C6">
            <w:pPr>
              <w:pStyle w:val="aa"/>
            </w:pPr>
          </w:p>
        </w:tc>
        <w:tc>
          <w:tcPr>
            <w:tcW w:w="2968" w:type="dxa"/>
            <w:vAlign w:val="center"/>
          </w:tcPr>
          <w:p w14:paraId="667D0B7B" w14:textId="77777777" w:rsidR="00FD043B" w:rsidRDefault="00573815" w:rsidP="002872C6">
            <w:pPr>
              <w:pStyle w:val="aa"/>
            </w:pPr>
            <w:r>
              <w:t>硬件配置</w:t>
            </w:r>
          </w:p>
        </w:tc>
        <w:tc>
          <w:tcPr>
            <w:tcW w:w="4809" w:type="dxa"/>
            <w:vAlign w:val="center"/>
          </w:tcPr>
          <w:p w14:paraId="662E4F03" w14:textId="77777777" w:rsidR="00FD043B" w:rsidRDefault="00573815" w:rsidP="002872C6">
            <w:pPr>
              <w:pStyle w:val="aa"/>
            </w:pPr>
            <w:r>
              <w:t>软件配置</w:t>
            </w:r>
          </w:p>
        </w:tc>
      </w:tr>
      <w:tr w:rsidR="00FD043B" w14:paraId="58FDC559" w14:textId="77777777" w:rsidTr="007A536D">
        <w:trPr>
          <w:trHeight w:val="500"/>
        </w:trPr>
        <w:tc>
          <w:tcPr>
            <w:tcW w:w="1638" w:type="dxa"/>
            <w:vAlign w:val="center"/>
          </w:tcPr>
          <w:p w14:paraId="49740027" w14:textId="77777777" w:rsidR="00FD043B" w:rsidRPr="002872C6" w:rsidRDefault="00573815" w:rsidP="002872C6">
            <w:pPr>
              <w:pStyle w:val="aa"/>
            </w:pPr>
            <w:r w:rsidRPr="002872C6">
              <w:rPr>
                <w:b w:val="0"/>
              </w:rPr>
              <w:lastRenderedPageBreak/>
              <w:t xml:space="preserve"> </w:t>
            </w:r>
            <w:r w:rsidRPr="002872C6">
              <w:t>服务器</w:t>
            </w:r>
          </w:p>
          <w:p w14:paraId="0236A580" w14:textId="77777777" w:rsidR="00FD043B" w:rsidRPr="002872C6" w:rsidRDefault="00FD043B" w:rsidP="002872C6">
            <w:pPr>
              <w:pStyle w:val="aa"/>
              <w:rPr>
                <w:b w:val="0"/>
              </w:rPr>
            </w:pPr>
          </w:p>
        </w:tc>
        <w:tc>
          <w:tcPr>
            <w:tcW w:w="2968" w:type="dxa"/>
            <w:vAlign w:val="center"/>
          </w:tcPr>
          <w:p w14:paraId="0577BE00" w14:textId="77777777" w:rsidR="00FD043B" w:rsidRPr="002872C6" w:rsidRDefault="00573815" w:rsidP="002872C6">
            <w:pPr>
              <w:pStyle w:val="aa"/>
              <w:rPr>
                <w:b w:val="0"/>
              </w:rPr>
            </w:pPr>
            <w:r w:rsidRPr="002872C6">
              <w:rPr>
                <w:b w:val="0"/>
              </w:rPr>
              <w:t>小米</w:t>
            </w:r>
            <w:r w:rsidRPr="002872C6">
              <w:rPr>
                <w:b w:val="0"/>
              </w:rPr>
              <w:t>pro2019</w:t>
            </w:r>
          </w:p>
          <w:p w14:paraId="5DC0B6B4" w14:textId="77777777" w:rsidR="00FD043B" w:rsidRPr="002872C6" w:rsidRDefault="00573815" w:rsidP="002872C6">
            <w:pPr>
              <w:pStyle w:val="aa"/>
              <w:rPr>
                <w:b w:val="0"/>
              </w:rPr>
            </w:pPr>
            <w:r w:rsidRPr="002872C6">
              <w:rPr>
                <w:b w:val="0"/>
              </w:rPr>
              <w:t>CPU</w:t>
            </w:r>
            <w:r w:rsidRPr="002872C6">
              <w:rPr>
                <w:b w:val="0"/>
              </w:rPr>
              <w:t>：</w:t>
            </w:r>
            <w:r w:rsidRPr="002872C6">
              <w:rPr>
                <w:b w:val="0"/>
              </w:rPr>
              <w:t>i5-8250U</w:t>
            </w:r>
          </w:p>
          <w:p w14:paraId="452E0AC5" w14:textId="77777777" w:rsidR="00FD043B" w:rsidRPr="002872C6" w:rsidRDefault="00573815" w:rsidP="002872C6">
            <w:pPr>
              <w:pStyle w:val="aa"/>
              <w:rPr>
                <w:b w:val="0"/>
              </w:rPr>
            </w:pPr>
            <w:r w:rsidRPr="002872C6">
              <w:rPr>
                <w:b w:val="0"/>
              </w:rPr>
              <w:t>内存：</w:t>
            </w:r>
            <w:r w:rsidRPr="002872C6">
              <w:rPr>
                <w:b w:val="0"/>
              </w:rPr>
              <w:t>8G</w:t>
            </w:r>
          </w:p>
          <w:p w14:paraId="12600DFF" w14:textId="77777777" w:rsidR="00FD043B" w:rsidRPr="002872C6" w:rsidRDefault="00573815" w:rsidP="007A536D">
            <w:pPr>
              <w:pStyle w:val="aa"/>
              <w:rPr>
                <w:b w:val="0"/>
              </w:rPr>
            </w:pPr>
            <w:r w:rsidRPr="002872C6">
              <w:rPr>
                <w:b w:val="0"/>
              </w:rPr>
              <w:t>外存：</w:t>
            </w:r>
            <w:r w:rsidRPr="002872C6">
              <w:rPr>
                <w:b w:val="0"/>
              </w:rPr>
              <w:t>256G</w:t>
            </w:r>
          </w:p>
        </w:tc>
        <w:tc>
          <w:tcPr>
            <w:tcW w:w="4809" w:type="dxa"/>
            <w:vAlign w:val="center"/>
          </w:tcPr>
          <w:p w14:paraId="0A05AEBB" w14:textId="77777777" w:rsidR="00FD043B" w:rsidRPr="002872C6" w:rsidRDefault="00573815" w:rsidP="002872C6">
            <w:pPr>
              <w:pStyle w:val="aa"/>
              <w:rPr>
                <w:b w:val="0"/>
              </w:rPr>
            </w:pPr>
            <w:r w:rsidRPr="002872C6">
              <w:rPr>
                <w:b w:val="0"/>
              </w:rPr>
              <w:t>操作系统：</w:t>
            </w:r>
            <w:r w:rsidRPr="002872C6">
              <w:rPr>
                <w:b w:val="0"/>
              </w:rPr>
              <w:t>windows 10</w:t>
            </w:r>
          </w:p>
          <w:p w14:paraId="170CED2A" w14:textId="77777777" w:rsidR="00FD043B" w:rsidRPr="002872C6" w:rsidRDefault="00573815" w:rsidP="002872C6">
            <w:pPr>
              <w:pStyle w:val="aa"/>
              <w:rPr>
                <w:b w:val="0"/>
              </w:rPr>
            </w:pPr>
            <w:r w:rsidRPr="002872C6">
              <w:rPr>
                <w:b w:val="0"/>
              </w:rPr>
              <w:t>服务器：</w:t>
            </w:r>
            <w:r w:rsidRPr="002872C6">
              <w:rPr>
                <w:b w:val="0"/>
              </w:rPr>
              <w:t>SpringBoot-2.4.4</w:t>
            </w:r>
            <w:r w:rsidRPr="002872C6">
              <w:rPr>
                <w:b w:val="0"/>
              </w:rPr>
              <w:t>内置服务器</w:t>
            </w:r>
          </w:p>
          <w:p w14:paraId="65F324B2" w14:textId="77777777" w:rsidR="00FD043B" w:rsidRPr="002872C6" w:rsidRDefault="00573815" w:rsidP="002872C6">
            <w:pPr>
              <w:pStyle w:val="aa"/>
              <w:rPr>
                <w:b w:val="0"/>
              </w:rPr>
            </w:pPr>
            <w:r w:rsidRPr="002872C6">
              <w:rPr>
                <w:b w:val="0"/>
              </w:rPr>
              <w:t>数据库：</w:t>
            </w:r>
            <w:r w:rsidRPr="002872C6">
              <w:rPr>
                <w:b w:val="0"/>
              </w:rPr>
              <w:t>mysql-5.5.40</w:t>
            </w:r>
          </w:p>
          <w:p w14:paraId="3BD3A299" w14:textId="77777777" w:rsidR="00FD043B" w:rsidRPr="002872C6" w:rsidRDefault="00573815" w:rsidP="002872C6">
            <w:pPr>
              <w:pStyle w:val="aa"/>
              <w:rPr>
                <w:b w:val="0"/>
              </w:rPr>
            </w:pPr>
            <w:r w:rsidRPr="002872C6">
              <w:rPr>
                <w:b w:val="0"/>
              </w:rPr>
              <w:t>Redis</w:t>
            </w:r>
            <w:r w:rsidRPr="002872C6">
              <w:rPr>
                <w:b w:val="0"/>
              </w:rPr>
              <w:t>：</w:t>
            </w:r>
            <w:r w:rsidRPr="002872C6">
              <w:rPr>
                <w:b w:val="0"/>
              </w:rPr>
              <w:t>redis-3.2.12</w:t>
            </w:r>
          </w:p>
          <w:p w14:paraId="41118A91" w14:textId="77777777" w:rsidR="00FD043B" w:rsidRPr="002872C6" w:rsidRDefault="00573815" w:rsidP="002872C6">
            <w:pPr>
              <w:pStyle w:val="aa"/>
              <w:rPr>
                <w:b w:val="0"/>
              </w:rPr>
            </w:pPr>
            <w:r w:rsidRPr="002872C6">
              <w:rPr>
                <w:b w:val="0"/>
              </w:rPr>
              <w:t>集成开发环境：</w:t>
            </w:r>
            <w:r w:rsidRPr="002872C6">
              <w:rPr>
                <w:b w:val="0"/>
              </w:rPr>
              <w:t>IDEA</w:t>
            </w:r>
          </w:p>
        </w:tc>
      </w:tr>
      <w:tr w:rsidR="00FD043B" w14:paraId="2AF820D5" w14:textId="77777777" w:rsidTr="007A536D">
        <w:trPr>
          <w:trHeight w:val="500"/>
        </w:trPr>
        <w:tc>
          <w:tcPr>
            <w:tcW w:w="1638" w:type="dxa"/>
            <w:vAlign w:val="center"/>
          </w:tcPr>
          <w:p w14:paraId="1A88DE05" w14:textId="77777777" w:rsidR="00FD043B" w:rsidRPr="002872C6" w:rsidRDefault="00573815" w:rsidP="002872C6">
            <w:pPr>
              <w:pStyle w:val="aa"/>
            </w:pPr>
            <w:r w:rsidRPr="002872C6">
              <w:t>Web</w:t>
            </w:r>
            <w:r w:rsidRPr="002872C6">
              <w:t>管理系统</w:t>
            </w:r>
          </w:p>
        </w:tc>
        <w:tc>
          <w:tcPr>
            <w:tcW w:w="2968" w:type="dxa"/>
            <w:vAlign w:val="center"/>
          </w:tcPr>
          <w:p w14:paraId="0FBA34DE" w14:textId="77777777" w:rsidR="00FD043B" w:rsidRPr="002872C6" w:rsidRDefault="00573815" w:rsidP="002872C6">
            <w:pPr>
              <w:pStyle w:val="aa"/>
              <w:rPr>
                <w:b w:val="0"/>
              </w:rPr>
            </w:pPr>
            <w:r w:rsidRPr="002872C6">
              <w:rPr>
                <w:b w:val="0"/>
              </w:rPr>
              <w:t>Dell G3590</w:t>
            </w:r>
          </w:p>
          <w:p w14:paraId="758AF453" w14:textId="77777777" w:rsidR="00FD043B" w:rsidRPr="002872C6" w:rsidRDefault="00573815" w:rsidP="002872C6">
            <w:pPr>
              <w:pStyle w:val="aa"/>
              <w:rPr>
                <w:b w:val="0"/>
              </w:rPr>
            </w:pPr>
            <w:r w:rsidRPr="002872C6">
              <w:rPr>
                <w:b w:val="0"/>
              </w:rPr>
              <w:t>CPU</w:t>
            </w:r>
            <w:r w:rsidRPr="002872C6">
              <w:rPr>
                <w:b w:val="0"/>
              </w:rPr>
              <w:t>：</w:t>
            </w:r>
            <w:r w:rsidRPr="002872C6">
              <w:rPr>
                <w:b w:val="0"/>
              </w:rPr>
              <w:t>Intel i5-9300H</w:t>
            </w:r>
          </w:p>
          <w:p w14:paraId="6ECBFF86" w14:textId="77777777" w:rsidR="00FD043B" w:rsidRPr="002872C6" w:rsidRDefault="00573815" w:rsidP="002872C6">
            <w:pPr>
              <w:pStyle w:val="aa"/>
              <w:rPr>
                <w:b w:val="0"/>
              </w:rPr>
            </w:pPr>
            <w:r w:rsidRPr="002872C6">
              <w:rPr>
                <w:b w:val="0"/>
              </w:rPr>
              <w:t>内存：</w:t>
            </w:r>
            <w:r w:rsidRPr="002872C6">
              <w:rPr>
                <w:b w:val="0"/>
              </w:rPr>
              <w:t>8G</w:t>
            </w:r>
          </w:p>
          <w:p w14:paraId="23169CC3" w14:textId="77777777" w:rsidR="00FD043B" w:rsidRPr="002872C6" w:rsidRDefault="00573815" w:rsidP="002872C6">
            <w:pPr>
              <w:pStyle w:val="aa"/>
              <w:rPr>
                <w:b w:val="0"/>
              </w:rPr>
            </w:pPr>
            <w:r w:rsidRPr="002872C6">
              <w:rPr>
                <w:b w:val="0"/>
              </w:rPr>
              <w:t>外存：</w:t>
            </w:r>
            <w:r w:rsidRPr="002872C6">
              <w:rPr>
                <w:b w:val="0"/>
              </w:rPr>
              <w:t>128G + 1T</w:t>
            </w:r>
          </w:p>
        </w:tc>
        <w:tc>
          <w:tcPr>
            <w:tcW w:w="4809" w:type="dxa"/>
            <w:vAlign w:val="center"/>
          </w:tcPr>
          <w:p w14:paraId="358899AA" w14:textId="77777777" w:rsidR="00FD043B" w:rsidRPr="002872C6" w:rsidRDefault="00573815" w:rsidP="002872C6">
            <w:pPr>
              <w:pStyle w:val="aa"/>
              <w:rPr>
                <w:b w:val="0"/>
              </w:rPr>
            </w:pPr>
            <w:r w:rsidRPr="002872C6">
              <w:rPr>
                <w:b w:val="0"/>
              </w:rPr>
              <w:t>操作系统：</w:t>
            </w:r>
            <w:r w:rsidRPr="002872C6">
              <w:rPr>
                <w:b w:val="0"/>
              </w:rPr>
              <w:t>Windows 10</w:t>
            </w:r>
          </w:p>
          <w:p w14:paraId="547BEAC5" w14:textId="77777777" w:rsidR="00FD043B" w:rsidRPr="002872C6" w:rsidRDefault="00573815" w:rsidP="002872C6">
            <w:pPr>
              <w:pStyle w:val="aa"/>
              <w:rPr>
                <w:b w:val="0"/>
              </w:rPr>
            </w:pPr>
            <w:r w:rsidRPr="002872C6">
              <w:rPr>
                <w:b w:val="0"/>
              </w:rPr>
              <w:t>浏览器：</w:t>
            </w:r>
            <w:r w:rsidRPr="002872C6">
              <w:rPr>
                <w:b w:val="0"/>
              </w:rPr>
              <w:t>Chrome 89.0.4389.128</w:t>
            </w:r>
            <w:r w:rsidRPr="002872C6">
              <w:rPr>
                <w:b w:val="0"/>
              </w:rPr>
              <w:t>（</w:t>
            </w:r>
            <w:r w:rsidRPr="002872C6">
              <w:rPr>
                <w:b w:val="0"/>
              </w:rPr>
              <w:t xml:space="preserve">64 </w:t>
            </w:r>
            <w:r w:rsidRPr="002872C6">
              <w:rPr>
                <w:b w:val="0"/>
              </w:rPr>
              <w:t>位）</w:t>
            </w:r>
          </w:p>
          <w:p w14:paraId="30EA6381" w14:textId="77777777" w:rsidR="00FD043B" w:rsidRPr="002872C6" w:rsidRDefault="00573815" w:rsidP="002872C6">
            <w:pPr>
              <w:pStyle w:val="aa"/>
              <w:rPr>
                <w:b w:val="0"/>
              </w:rPr>
            </w:pPr>
            <w:r w:rsidRPr="002872C6">
              <w:rPr>
                <w:b w:val="0"/>
              </w:rPr>
              <w:t>开发工具：</w:t>
            </w:r>
            <w:r w:rsidRPr="002872C6">
              <w:rPr>
                <w:b w:val="0"/>
              </w:rPr>
              <w:t>Visual Studio Code</w:t>
            </w:r>
          </w:p>
        </w:tc>
      </w:tr>
      <w:tr w:rsidR="00FD043B" w14:paraId="1288D924" w14:textId="77777777" w:rsidTr="007A536D">
        <w:trPr>
          <w:trHeight w:val="500"/>
        </w:trPr>
        <w:tc>
          <w:tcPr>
            <w:tcW w:w="1638" w:type="dxa"/>
            <w:vAlign w:val="center"/>
          </w:tcPr>
          <w:p w14:paraId="0C106479" w14:textId="77777777" w:rsidR="00FD043B" w:rsidRPr="002872C6" w:rsidRDefault="00573815" w:rsidP="002872C6">
            <w:pPr>
              <w:pStyle w:val="aa"/>
            </w:pPr>
            <w:proofErr w:type="gramStart"/>
            <w:r w:rsidRPr="002872C6">
              <w:t>微信小</w:t>
            </w:r>
            <w:proofErr w:type="gramEnd"/>
            <w:r w:rsidRPr="002872C6">
              <w:t>程序</w:t>
            </w:r>
          </w:p>
        </w:tc>
        <w:tc>
          <w:tcPr>
            <w:tcW w:w="2968" w:type="dxa"/>
            <w:vAlign w:val="center"/>
          </w:tcPr>
          <w:p w14:paraId="6BEB284E" w14:textId="77777777" w:rsidR="00FD043B" w:rsidRPr="002872C6" w:rsidRDefault="00573815" w:rsidP="002872C6">
            <w:pPr>
              <w:pStyle w:val="aa"/>
              <w:rPr>
                <w:b w:val="0"/>
              </w:rPr>
            </w:pPr>
            <w:r w:rsidRPr="002872C6">
              <w:rPr>
                <w:b w:val="0"/>
              </w:rPr>
              <w:t>HUAWEI-YAL-AL00</w:t>
            </w:r>
          </w:p>
          <w:p w14:paraId="37763AF0" w14:textId="77777777" w:rsidR="00FD043B" w:rsidRPr="002872C6" w:rsidRDefault="00573815" w:rsidP="002872C6">
            <w:pPr>
              <w:pStyle w:val="aa"/>
              <w:rPr>
                <w:b w:val="0"/>
              </w:rPr>
            </w:pPr>
            <w:r w:rsidRPr="002872C6">
              <w:rPr>
                <w:b w:val="0"/>
              </w:rPr>
              <w:t>CPU</w:t>
            </w:r>
            <w:r w:rsidRPr="002872C6">
              <w:rPr>
                <w:b w:val="0"/>
              </w:rPr>
              <w:t>：</w:t>
            </w:r>
            <w:r w:rsidRPr="002872C6">
              <w:rPr>
                <w:b w:val="0"/>
              </w:rPr>
              <w:t>Huawei Kirin 980</w:t>
            </w:r>
          </w:p>
          <w:p w14:paraId="4DBFD3BE" w14:textId="77777777" w:rsidR="00FD043B" w:rsidRPr="002872C6" w:rsidRDefault="00573815" w:rsidP="002872C6">
            <w:pPr>
              <w:pStyle w:val="aa"/>
              <w:rPr>
                <w:b w:val="0"/>
              </w:rPr>
            </w:pPr>
            <w:r w:rsidRPr="002872C6">
              <w:rPr>
                <w:b w:val="0"/>
              </w:rPr>
              <w:t>内存：</w:t>
            </w:r>
            <w:r w:rsidRPr="002872C6">
              <w:rPr>
                <w:b w:val="0"/>
              </w:rPr>
              <w:t>8G</w:t>
            </w:r>
          </w:p>
          <w:p w14:paraId="532AEF99" w14:textId="77777777" w:rsidR="00FD043B" w:rsidRPr="002872C6" w:rsidRDefault="00573815" w:rsidP="002872C6">
            <w:pPr>
              <w:pStyle w:val="aa"/>
              <w:rPr>
                <w:b w:val="0"/>
              </w:rPr>
            </w:pPr>
            <w:r w:rsidRPr="002872C6">
              <w:rPr>
                <w:b w:val="0"/>
              </w:rPr>
              <w:t>外存：</w:t>
            </w:r>
            <w:r w:rsidRPr="002872C6">
              <w:rPr>
                <w:b w:val="0"/>
              </w:rPr>
              <w:t>256G</w:t>
            </w:r>
          </w:p>
        </w:tc>
        <w:tc>
          <w:tcPr>
            <w:tcW w:w="4809" w:type="dxa"/>
            <w:vAlign w:val="center"/>
          </w:tcPr>
          <w:p w14:paraId="313696AD" w14:textId="77777777" w:rsidR="00FD043B" w:rsidRPr="002872C6" w:rsidRDefault="00573815" w:rsidP="002872C6">
            <w:pPr>
              <w:pStyle w:val="aa"/>
              <w:rPr>
                <w:b w:val="0"/>
              </w:rPr>
            </w:pPr>
            <w:r w:rsidRPr="002872C6">
              <w:rPr>
                <w:b w:val="0"/>
              </w:rPr>
              <w:t>操作系统：</w:t>
            </w:r>
            <w:r w:rsidRPr="002872C6">
              <w:rPr>
                <w:b w:val="0"/>
              </w:rPr>
              <w:t>Android</w:t>
            </w:r>
          </w:p>
          <w:p w14:paraId="163F3960" w14:textId="77777777" w:rsidR="00FD043B" w:rsidRPr="002872C6" w:rsidRDefault="00573815" w:rsidP="007A536D">
            <w:pPr>
              <w:pStyle w:val="aa"/>
              <w:rPr>
                <w:b w:val="0"/>
              </w:rPr>
            </w:pPr>
            <w:proofErr w:type="gramStart"/>
            <w:r w:rsidRPr="002872C6">
              <w:rPr>
                <w:b w:val="0"/>
              </w:rPr>
              <w:t>微信版本</w:t>
            </w:r>
            <w:proofErr w:type="gramEnd"/>
            <w:r w:rsidRPr="002872C6">
              <w:rPr>
                <w:b w:val="0"/>
              </w:rPr>
              <w:t>：</w:t>
            </w:r>
            <w:r w:rsidRPr="002872C6">
              <w:rPr>
                <w:b w:val="0"/>
              </w:rPr>
              <w:t>8.0.2</w:t>
            </w:r>
          </w:p>
        </w:tc>
      </w:tr>
      <w:tr w:rsidR="00FD043B" w14:paraId="4776B7BC" w14:textId="77777777" w:rsidTr="007A536D">
        <w:trPr>
          <w:trHeight w:val="500"/>
        </w:trPr>
        <w:tc>
          <w:tcPr>
            <w:tcW w:w="1638" w:type="dxa"/>
            <w:vAlign w:val="center"/>
          </w:tcPr>
          <w:p w14:paraId="26FEF593" w14:textId="77777777" w:rsidR="00FD043B" w:rsidRPr="002872C6" w:rsidRDefault="00573815" w:rsidP="002872C6">
            <w:pPr>
              <w:pStyle w:val="aa"/>
            </w:pPr>
            <w:r w:rsidRPr="002872C6">
              <w:t>门禁系统</w:t>
            </w:r>
          </w:p>
        </w:tc>
        <w:tc>
          <w:tcPr>
            <w:tcW w:w="2968" w:type="dxa"/>
            <w:vAlign w:val="center"/>
          </w:tcPr>
          <w:p w14:paraId="1E1FC46C" w14:textId="77777777" w:rsidR="00FD043B" w:rsidRPr="002872C6" w:rsidRDefault="00573815" w:rsidP="002872C6">
            <w:pPr>
              <w:pStyle w:val="aa"/>
              <w:rPr>
                <w:b w:val="0"/>
              </w:rPr>
            </w:pPr>
            <w:proofErr w:type="spellStart"/>
            <w:r w:rsidRPr="002872C6">
              <w:rPr>
                <w:b w:val="0"/>
              </w:rPr>
              <w:t>RaspberryPi</w:t>
            </w:r>
            <w:proofErr w:type="spellEnd"/>
            <w:r w:rsidRPr="002872C6">
              <w:rPr>
                <w:b w:val="0"/>
              </w:rPr>
              <w:t xml:space="preserve"> 4B+ 2GB</w:t>
            </w:r>
          </w:p>
          <w:p w14:paraId="43BF29AB" w14:textId="77777777" w:rsidR="00FD043B" w:rsidRPr="002872C6" w:rsidRDefault="00573815" w:rsidP="002872C6">
            <w:pPr>
              <w:pStyle w:val="aa"/>
              <w:rPr>
                <w:b w:val="0"/>
              </w:rPr>
            </w:pPr>
            <w:r w:rsidRPr="002872C6">
              <w:rPr>
                <w:b w:val="0"/>
              </w:rPr>
              <w:t>UHF</w:t>
            </w:r>
            <w:r w:rsidRPr="002872C6">
              <w:rPr>
                <w:b w:val="0"/>
              </w:rPr>
              <w:t>超高频</w:t>
            </w:r>
            <w:r w:rsidRPr="002872C6">
              <w:rPr>
                <w:b w:val="0"/>
              </w:rPr>
              <w:t>RFID</w:t>
            </w:r>
            <w:r w:rsidRPr="002872C6">
              <w:rPr>
                <w:b w:val="0"/>
              </w:rPr>
              <w:t>射频模块</w:t>
            </w:r>
          </w:p>
          <w:p w14:paraId="17AE5513" w14:textId="77777777" w:rsidR="00FD043B" w:rsidRPr="002872C6" w:rsidRDefault="00573815" w:rsidP="002872C6">
            <w:pPr>
              <w:pStyle w:val="aa"/>
              <w:rPr>
                <w:b w:val="0"/>
              </w:rPr>
            </w:pPr>
            <w:r w:rsidRPr="002872C6">
              <w:rPr>
                <w:b w:val="0"/>
              </w:rPr>
              <w:t>PCB</w:t>
            </w:r>
            <w:r w:rsidRPr="002872C6">
              <w:rPr>
                <w:b w:val="0"/>
              </w:rPr>
              <w:t>增益天线</w:t>
            </w:r>
          </w:p>
          <w:p w14:paraId="1602661D" w14:textId="77777777" w:rsidR="00FD043B" w:rsidRPr="002872C6" w:rsidRDefault="00573815" w:rsidP="002872C6">
            <w:pPr>
              <w:pStyle w:val="aa"/>
              <w:rPr>
                <w:b w:val="0"/>
              </w:rPr>
            </w:pPr>
            <w:r w:rsidRPr="002872C6">
              <w:rPr>
                <w:b w:val="0"/>
              </w:rPr>
              <w:t>USB</w:t>
            </w:r>
            <w:r w:rsidRPr="002872C6">
              <w:rPr>
                <w:b w:val="0"/>
              </w:rPr>
              <w:t>双目摄像头</w:t>
            </w:r>
          </w:p>
          <w:p w14:paraId="75142074" w14:textId="77777777" w:rsidR="00FD043B" w:rsidRPr="002872C6" w:rsidRDefault="00573815" w:rsidP="002872C6">
            <w:pPr>
              <w:pStyle w:val="aa"/>
              <w:rPr>
                <w:b w:val="0"/>
              </w:rPr>
            </w:pPr>
            <w:r w:rsidRPr="002872C6">
              <w:rPr>
                <w:b w:val="0"/>
              </w:rPr>
              <w:t>人体红外传感器</w:t>
            </w:r>
          </w:p>
          <w:p w14:paraId="202DEBA4" w14:textId="77777777" w:rsidR="00FD043B" w:rsidRPr="002872C6" w:rsidRDefault="00573815" w:rsidP="002872C6">
            <w:pPr>
              <w:pStyle w:val="aa"/>
              <w:rPr>
                <w:b w:val="0"/>
              </w:rPr>
            </w:pPr>
            <w:r w:rsidRPr="002872C6">
              <w:rPr>
                <w:b w:val="0"/>
              </w:rPr>
              <w:t>有源蜂鸣器</w:t>
            </w:r>
          </w:p>
          <w:p w14:paraId="1CB5C2D4" w14:textId="77777777" w:rsidR="00FD043B" w:rsidRPr="002872C6" w:rsidRDefault="00573815" w:rsidP="002872C6">
            <w:pPr>
              <w:pStyle w:val="aa"/>
              <w:rPr>
                <w:b w:val="0"/>
              </w:rPr>
            </w:pPr>
            <w:r w:rsidRPr="002872C6">
              <w:rPr>
                <w:b w:val="0"/>
              </w:rPr>
              <w:t>示意</w:t>
            </w:r>
            <w:r w:rsidRPr="002872C6">
              <w:rPr>
                <w:b w:val="0"/>
              </w:rPr>
              <w:t>LED</w:t>
            </w:r>
          </w:p>
          <w:p w14:paraId="0400071A" w14:textId="77777777" w:rsidR="00FD043B" w:rsidRPr="002872C6" w:rsidRDefault="00573815" w:rsidP="002872C6">
            <w:pPr>
              <w:pStyle w:val="aa"/>
              <w:rPr>
                <w:b w:val="0"/>
              </w:rPr>
            </w:pPr>
            <w:r w:rsidRPr="002872C6">
              <w:rPr>
                <w:b w:val="0"/>
              </w:rPr>
              <w:t>UHF</w:t>
            </w:r>
            <w:r w:rsidRPr="002872C6">
              <w:rPr>
                <w:b w:val="0"/>
              </w:rPr>
              <w:t>电子标签（普通、抗金属、抗高温）</w:t>
            </w:r>
          </w:p>
        </w:tc>
        <w:tc>
          <w:tcPr>
            <w:tcW w:w="4809" w:type="dxa"/>
            <w:vAlign w:val="center"/>
          </w:tcPr>
          <w:p w14:paraId="101D19E2" w14:textId="77777777" w:rsidR="00FD043B" w:rsidRPr="002872C6" w:rsidRDefault="00573815" w:rsidP="007A536D">
            <w:pPr>
              <w:pStyle w:val="aa"/>
              <w:rPr>
                <w:b w:val="0"/>
              </w:rPr>
            </w:pPr>
            <w:r w:rsidRPr="002872C6">
              <w:rPr>
                <w:b w:val="0"/>
              </w:rPr>
              <w:t>操作系统：</w:t>
            </w:r>
            <w:r w:rsidRPr="002872C6">
              <w:rPr>
                <w:b w:val="0"/>
              </w:rPr>
              <w:t>Raspberry Pi OS</w:t>
            </w:r>
          </w:p>
        </w:tc>
      </w:tr>
    </w:tbl>
    <w:p w14:paraId="30738FD3" w14:textId="77777777" w:rsidR="00FD043B" w:rsidRDefault="003463AF" w:rsidP="003463AF">
      <w:pPr>
        <w:pStyle w:val="2"/>
      </w:pPr>
      <w:bookmarkStart w:id="145" w:name="_Toc69496065"/>
      <w:r>
        <w:rPr>
          <w:rFonts w:hint="eastAsia"/>
        </w:rPr>
        <w:t>4</w:t>
      </w:r>
      <w:r>
        <w:t xml:space="preserve">.3 </w:t>
      </w:r>
      <w:r w:rsidR="00573815">
        <w:t>运行效果</w:t>
      </w:r>
      <w:bookmarkEnd w:id="145"/>
    </w:p>
    <w:p w14:paraId="5C61540A" w14:textId="77777777" w:rsidR="00FD043B" w:rsidRDefault="00D0739E" w:rsidP="00D0739E">
      <w:pPr>
        <w:pStyle w:val="3"/>
      </w:pPr>
      <w:bookmarkStart w:id="146" w:name="_Toc69496066"/>
      <w:r>
        <w:rPr>
          <w:rFonts w:hint="eastAsia"/>
        </w:rPr>
        <w:t>4</w:t>
      </w:r>
      <w:r>
        <w:t xml:space="preserve">.3.1 </w:t>
      </w:r>
      <w:r w:rsidR="00573815">
        <w:t>借还流程、内部流通运行效果</w:t>
      </w:r>
      <w:bookmarkEnd w:id="146"/>
    </w:p>
    <w:p w14:paraId="1CE1DAED" w14:textId="67EF9BA0" w:rsidR="00FD043B" w:rsidRDefault="00573815" w:rsidP="00D0739E">
      <w:pPr>
        <w:spacing w:before="120" w:after="120"/>
        <w:ind w:firstLine="480"/>
      </w:pPr>
      <w:r>
        <w:t>见附件</w:t>
      </w:r>
      <w:ins w:id="147" w:author="ShaunYoung11" w:date="2021-04-16T20:57:00Z">
        <w:r w:rsidR="006D65F2">
          <w:rPr>
            <w:rFonts w:hint="eastAsia"/>
          </w:rPr>
          <w:t>演示视频。</w:t>
        </w:r>
      </w:ins>
    </w:p>
    <w:p w14:paraId="1F988107" w14:textId="77777777" w:rsidR="00FD043B" w:rsidRDefault="00D0739E" w:rsidP="00D0739E">
      <w:pPr>
        <w:pStyle w:val="3"/>
      </w:pPr>
      <w:bookmarkStart w:id="148" w:name="_Toc69496067"/>
      <w:r>
        <w:rPr>
          <w:rFonts w:hint="eastAsia"/>
        </w:rPr>
        <w:t>4</w:t>
      </w:r>
      <w:r>
        <w:t xml:space="preserve">.3.2 </w:t>
      </w:r>
      <w:r w:rsidR="00573815">
        <w:t>门禁系统运行效果</w:t>
      </w:r>
      <w:bookmarkEnd w:id="148"/>
    </w:p>
    <w:p w14:paraId="389AB599" w14:textId="2062D0FB" w:rsidR="00FD043B" w:rsidRDefault="00573815" w:rsidP="00D0739E">
      <w:pPr>
        <w:spacing w:before="120" w:after="120"/>
        <w:ind w:firstLine="480"/>
      </w:pPr>
      <w:r>
        <w:t>见附件</w:t>
      </w:r>
      <w:del w:id="149" w:author="ShaunYoung11" w:date="2021-04-16T20:56:00Z">
        <w:r w:rsidDel="00FC5BDC">
          <w:delText>xxx</w:delText>
        </w:r>
      </w:del>
      <w:r>
        <w:t>演示视频</w:t>
      </w:r>
      <w:ins w:id="150" w:author="ShaunYoung11" w:date="2021-04-16T20:57:00Z">
        <w:r w:rsidR="005D2773">
          <w:rPr>
            <w:rFonts w:hint="eastAsia"/>
          </w:rPr>
          <w:t>。</w:t>
        </w:r>
      </w:ins>
    </w:p>
    <w:p w14:paraId="22357012" w14:textId="58F09727" w:rsidR="00FD043B" w:rsidRDefault="00D0739E">
      <w:pPr>
        <w:pStyle w:val="3"/>
        <w:numPr>
          <w:ilvl w:val="2"/>
          <w:numId w:val="18"/>
        </w:numPr>
        <w:rPr>
          <w:ins w:id="151" w:author="ShaunYoung11" w:date="2021-04-16T20:53:00Z"/>
        </w:rPr>
        <w:pPrChange w:id="152" w:author="ShaunYoung11" w:date="2021-04-16T20:53:00Z">
          <w:pPr>
            <w:pStyle w:val="3"/>
          </w:pPr>
        </w:pPrChange>
      </w:pPr>
      <w:bookmarkStart w:id="153" w:name="_Toc69496068"/>
      <w:del w:id="154" w:author="ShaunYoung11" w:date="2021-04-16T20:53:00Z">
        <w:r w:rsidDel="00B336D4">
          <w:rPr>
            <w:rFonts w:hint="eastAsia"/>
          </w:rPr>
          <w:lastRenderedPageBreak/>
          <w:delText>4</w:delText>
        </w:r>
        <w:r w:rsidDel="00B336D4">
          <w:delText xml:space="preserve">.3.3 </w:delText>
        </w:r>
      </w:del>
      <w:r w:rsidR="00573815">
        <w:t>小程序运行效果</w:t>
      </w:r>
      <w:bookmarkEnd w:id="153"/>
    </w:p>
    <w:p w14:paraId="2EB68F80" w14:textId="65D8832D" w:rsidR="00B336D4" w:rsidRDefault="003125E4" w:rsidP="003125E4">
      <w:pPr>
        <w:spacing w:before="120" w:after="120" w:line="240" w:lineRule="auto"/>
        <w:ind w:firstLineChars="0" w:firstLine="0"/>
        <w:jc w:val="center"/>
        <w:rPr>
          <w:ins w:id="155" w:author="ShaunYoung11" w:date="2021-04-16T20:58:00Z"/>
        </w:rPr>
      </w:pPr>
      <w:ins w:id="156" w:author="ShaunYoung11" w:date="2021-04-16T20:55:00Z">
        <w:r>
          <w:rPr>
            <w:rFonts w:hint="eastAsia"/>
            <w:noProof/>
          </w:rPr>
          <w:drawing>
            <wp:inline distT="0" distB="0" distL="0" distR="0" wp14:anchorId="14D6C605" wp14:editId="3CDACFE6">
              <wp:extent cx="1997972" cy="432745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00059" cy="4331971"/>
                      </a:xfrm>
                      <a:prstGeom prst="rect">
                        <a:avLst/>
                      </a:prstGeom>
                      <a:noFill/>
                      <a:ln>
                        <a:noFill/>
                      </a:ln>
                    </pic:spPr>
                  </pic:pic>
                </a:graphicData>
              </a:graphic>
            </wp:inline>
          </w:drawing>
        </w:r>
      </w:ins>
      <w:ins w:id="157" w:author="ShaunYoung11" w:date="2021-04-16T20:56:00Z">
        <w:r>
          <w:rPr>
            <w:rFonts w:hint="eastAsia"/>
          </w:rPr>
          <w:t xml:space="preserve"> </w:t>
        </w:r>
        <w:r>
          <w:t xml:space="preserve"> </w:t>
        </w:r>
      </w:ins>
      <w:ins w:id="158" w:author="ShaunYoung11" w:date="2021-04-16T20:55:00Z">
        <w:r>
          <w:rPr>
            <w:rFonts w:hint="eastAsia"/>
            <w:noProof/>
          </w:rPr>
          <w:drawing>
            <wp:inline distT="0" distB="0" distL="0" distR="0" wp14:anchorId="473FCA8D" wp14:editId="290DFFDB">
              <wp:extent cx="1997972" cy="432745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05696" cy="4344182"/>
                      </a:xfrm>
                      <a:prstGeom prst="rect">
                        <a:avLst/>
                      </a:prstGeom>
                      <a:noFill/>
                      <a:ln>
                        <a:noFill/>
                      </a:ln>
                    </pic:spPr>
                  </pic:pic>
                </a:graphicData>
              </a:graphic>
            </wp:inline>
          </w:drawing>
        </w:r>
      </w:ins>
      <w:ins w:id="159" w:author="ShaunYoung11" w:date="2021-04-16T20:56:00Z">
        <w:r>
          <w:rPr>
            <w:rFonts w:hint="eastAsia"/>
            <w:noProof/>
          </w:rPr>
          <w:lastRenderedPageBreak/>
          <w:drawing>
            <wp:inline distT="0" distB="0" distL="0" distR="0" wp14:anchorId="6BE3517D" wp14:editId="076F51CD">
              <wp:extent cx="1977656" cy="428344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83981" cy="4297147"/>
                      </a:xfrm>
                      <a:prstGeom prst="rect">
                        <a:avLst/>
                      </a:prstGeom>
                      <a:noFill/>
                      <a:ln>
                        <a:noFill/>
                      </a:ln>
                    </pic:spPr>
                  </pic:pic>
                </a:graphicData>
              </a:graphic>
            </wp:inline>
          </w:drawing>
        </w:r>
        <w:r>
          <w:t xml:space="preserve">  </w:t>
        </w:r>
        <w:r>
          <w:rPr>
            <w:rFonts w:hint="eastAsia"/>
            <w:noProof/>
          </w:rPr>
          <w:drawing>
            <wp:inline distT="0" distB="0" distL="0" distR="0" wp14:anchorId="0E12FF51" wp14:editId="15327E83">
              <wp:extent cx="1978337" cy="428492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89290" cy="4308644"/>
                      </a:xfrm>
                      <a:prstGeom prst="rect">
                        <a:avLst/>
                      </a:prstGeom>
                      <a:noFill/>
                      <a:ln>
                        <a:noFill/>
                      </a:ln>
                    </pic:spPr>
                  </pic:pic>
                </a:graphicData>
              </a:graphic>
            </wp:inline>
          </w:drawing>
        </w:r>
      </w:ins>
    </w:p>
    <w:p w14:paraId="3E2D431E" w14:textId="622A9CFA" w:rsidR="00B837B8" w:rsidRPr="00A9360D" w:rsidRDefault="00B837B8">
      <w:pPr>
        <w:pStyle w:val="a4"/>
        <w:spacing w:before="120" w:after="240"/>
        <w:ind w:firstLine="480"/>
        <w:pPrChange w:id="160" w:author="ShaunYoung11" w:date="2021-04-16T20:58:00Z">
          <w:pPr>
            <w:pStyle w:val="3"/>
          </w:pPr>
        </w:pPrChange>
      </w:pPr>
      <w:ins w:id="161" w:author="ShaunYoung11" w:date="2021-04-16T20:58:00Z">
        <w:r>
          <w:t>图</w:t>
        </w:r>
        <w:r>
          <w:t xml:space="preserve"> </w:t>
        </w:r>
        <w:r>
          <w:fldChar w:fldCharType="begin"/>
        </w:r>
        <w:r>
          <w:instrText xml:space="preserve"> SEQ </w:instrText>
        </w:r>
        <w:r>
          <w:instrText>图</w:instrText>
        </w:r>
        <w:r>
          <w:instrText xml:space="preserve"> \* ARABIC </w:instrText>
        </w:r>
        <w:r>
          <w:fldChar w:fldCharType="separate"/>
        </w:r>
      </w:ins>
      <w:ins w:id="162" w:author="ShaunYoung11" w:date="2021-04-16T20:59:00Z">
        <w:r w:rsidR="00A9360D">
          <w:rPr>
            <w:noProof/>
          </w:rPr>
          <w:t>29</w:t>
        </w:r>
      </w:ins>
      <w:ins w:id="163" w:author="ShaunYoung11" w:date="2021-04-16T20:58:00Z">
        <w:r>
          <w:fldChar w:fldCharType="end"/>
        </w:r>
        <w:r>
          <w:rPr>
            <w:rFonts w:hint="eastAsia"/>
          </w:rPr>
          <w:t>小程序运行截图</w:t>
        </w:r>
      </w:ins>
    </w:p>
    <w:p w14:paraId="655AEE95" w14:textId="06C5A2B0" w:rsidR="00305F66" w:rsidRDefault="00D0739E" w:rsidP="00305F66">
      <w:pPr>
        <w:pStyle w:val="3"/>
        <w:rPr>
          <w:ins w:id="164" w:author="ShaunYoung11" w:date="2021-04-16T20:52:00Z"/>
        </w:rPr>
      </w:pPr>
      <w:bookmarkStart w:id="165" w:name="_Toc69496069"/>
      <w:r>
        <w:t xml:space="preserve">4.3.4 </w:t>
      </w:r>
      <w:r w:rsidR="00573815">
        <w:t>Web</w:t>
      </w:r>
      <w:r w:rsidR="00573815">
        <w:t>管理系统运行效果</w:t>
      </w:r>
      <w:bookmarkEnd w:id="165"/>
    </w:p>
    <w:p w14:paraId="66FEEE16" w14:textId="4256D73D" w:rsidR="00AF6066" w:rsidRDefault="00AF6066" w:rsidP="00AF6066">
      <w:pPr>
        <w:spacing w:before="120" w:after="120" w:line="240" w:lineRule="auto"/>
        <w:ind w:firstLineChars="0" w:firstLine="0"/>
        <w:jc w:val="center"/>
        <w:rPr>
          <w:ins w:id="166" w:author="ShaunYoung11" w:date="2021-04-16T20:53:00Z"/>
        </w:rPr>
      </w:pPr>
      <w:ins w:id="167" w:author="ShaunYoung11" w:date="2021-04-16T20:52:00Z">
        <w:r w:rsidRPr="00AF6066">
          <w:rPr>
            <w:noProof/>
          </w:rPr>
          <w:drawing>
            <wp:inline distT="0" distB="0" distL="0" distR="0" wp14:anchorId="3DC3645C" wp14:editId="5D063615">
              <wp:extent cx="5972175" cy="2842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842895"/>
                      </a:xfrm>
                      <a:prstGeom prst="rect">
                        <a:avLst/>
                      </a:prstGeom>
                    </pic:spPr>
                  </pic:pic>
                </a:graphicData>
              </a:graphic>
            </wp:inline>
          </w:drawing>
        </w:r>
      </w:ins>
    </w:p>
    <w:p w14:paraId="188C0B5D" w14:textId="1323D7DA" w:rsidR="00B336D4" w:rsidRDefault="00B336D4" w:rsidP="00AF6066">
      <w:pPr>
        <w:spacing w:before="120" w:after="120" w:line="240" w:lineRule="auto"/>
        <w:ind w:firstLineChars="0" w:firstLine="0"/>
        <w:jc w:val="center"/>
        <w:rPr>
          <w:ins w:id="168" w:author="ShaunYoung11" w:date="2021-04-16T20:52:00Z"/>
        </w:rPr>
      </w:pPr>
      <w:ins w:id="169" w:author="ShaunYoung11" w:date="2021-04-16T20:54:00Z">
        <w:r w:rsidRPr="00B336D4">
          <w:rPr>
            <w:noProof/>
          </w:rPr>
          <w:lastRenderedPageBreak/>
          <w:drawing>
            <wp:inline distT="0" distB="0" distL="0" distR="0" wp14:anchorId="611C782C" wp14:editId="64FDAF1C">
              <wp:extent cx="5972175" cy="28416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841625"/>
                      </a:xfrm>
                      <a:prstGeom prst="rect">
                        <a:avLst/>
                      </a:prstGeom>
                    </pic:spPr>
                  </pic:pic>
                </a:graphicData>
              </a:graphic>
            </wp:inline>
          </w:drawing>
        </w:r>
      </w:ins>
    </w:p>
    <w:p w14:paraId="3CBB2E8F" w14:textId="45472C85" w:rsidR="00AF6066" w:rsidRDefault="00AF6066" w:rsidP="00AF6066">
      <w:pPr>
        <w:spacing w:before="120" w:after="120" w:line="240" w:lineRule="auto"/>
        <w:ind w:firstLineChars="0" w:firstLine="0"/>
        <w:jc w:val="center"/>
        <w:rPr>
          <w:ins w:id="170" w:author="ShaunYoung11" w:date="2021-04-16T20:52:00Z"/>
        </w:rPr>
      </w:pPr>
      <w:ins w:id="171" w:author="ShaunYoung11" w:date="2021-04-16T20:52:00Z">
        <w:r w:rsidRPr="00AF6066">
          <w:rPr>
            <w:noProof/>
          </w:rPr>
          <w:drawing>
            <wp:inline distT="0" distB="0" distL="0" distR="0" wp14:anchorId="0D0137E4" wp14:editId="3D2EBE4C">
              <wp:extent cx="5972175" cy="28416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841625"/>
                      </a:xfrm>
                      <a:prstGeom prst="rect">
                        <a:avLst/>
                      </a:prstGeom>
                    </pic:spPr>
                  </pic:pic>
                </a:graphicData>
              </a:graphic>
            </wp:inline>
          </w:drawing>
        </w:r>
      </w:ins>
    </w:p>
    <w:p w14:paraId="7157A9DA" w14:textId="77777777" w:rsidR="00D6053F" w:rsidRDefault="00AF6066">
      <w:pPr>
        <w:keepNext/>
        <w:spacing w:before="120" w:after="120" w:line="240" w:lineRule="auto"/>
        <w:ind w:firstLineChars="0" w:firstLine="0"/>
        <w:jc w:val="center"/>
        <w:rPr>
          <w:ins w:id="172" w:author="ShaunYoung11" w:date="2021-04-16T20:59:00Z"/>
        </w:rPr>
        <w:pPrChange w:id="173" w:author="ShaunYoung11" w:date="2021-04-16T20:59:00Z">
          <w:pPr>
            <w:spacing w:before="120" w:after="120" w:line="240" w:lineRule="auto"/>
            <w:ind w:firstLineChars="0" w:firstLine="0"/>
            <w:jc w:val="center"/>
          </w:pPr>
        </w:pPrChange>
      </w:pPr>
      <w:ins w:id="174" w:author="ShaunYoung11" w:date="2021-04-16T20:53:00Z">
        <w:r w:rsidRPr="00AF6066">
          <w:rPr>
            <w:noProof/>
          </w:rPr>
          <w:lastRenderedPageBreak/>
          <w:drawing>
            <wp:inline distT="0" distB="0" distL="0" distR="0" wp14:anchorId="221E3F80" wp14:editId="4EF7A289">
              <wp:extent cx="5972175" cy="28352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835275"/>
                      </a:xfrm>
                      <a:prstGeom prst="rect">
                        <a:avLst/>
                      </a:prstGeom>
                    </pic:spPr>
                  </pic:pic>
                </a:graphicData>
              </a:graphic>
            </wp:inline>
          </w:drawing>
        </w:r>
      </w:ins>
    </w:p>
    <w:p w14:paraId="5683CC06" w14:textId="75906390" w:rsidR="00AF6066" w:rsidRPr="00A9360D" w:rsidRDefault="00D6053F">
      <w:pPr>
        <w:pStyle w:val="a4"/>
        <w:spacing w:after="240"/>
        <w:pPrChange w:id="175" w:author="ShaunYoung11" w:date="2021-04-16T20:59:00Z">
          <w:pPr>
            <w:pStyle w:val="3"/>
          </w:pPr>
        </w:pPrChange>
      </w:pPr>
      <w:ins w:id="176" w:author="ShaunYoung11" w:date="2021-04-16T20:59:00Z">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ins>
      <w:r>
        <w:fldChar w:fldCharType="separate"/>
      </w:r>
      <w:ins w:id="177" w:author="ShaunYoung11" w:date="2021-04-16T20:59:00Z">
        <w:r w:rsidR="00A9360D">
          <w:rPr>
            <w:noProof/>
          </w:rPr>
          <w:t>30</w:t>
        </w:r>
        <w:r>
          <w:fldChar w:fldCharType="end"/>
        </w:r>
        <w:r>
          <w:t xml:space="preserve"> </w:t>
        </w:r>
        <w:r>
          <w:rPr>
            <w:rFonts w:hint="eastAsia"/>
          </w:rPr>
          <w:t>Web</w:t>
        </w:r>
        <w:r>
          <w:rPr>
            <w:rFonts w:hint="eastAsia"/>
          </w:rPr>
          <w:t>运行截图</w:t>
        </w:r>
      </w:ins>
    </w:p>
    <w:p w14:paraId="76A90CA8" w14:textId="4C294310" w:rsidR="004F1DA2" w:rsidRDefault="00D07F4C" w:rsidP="00305F66">
      <w:pPr>
        <w:pStyle w:val="2"/>
        <w:rPr>
          <w:ins w:id="178" w:author="Zh Xiyifer" w:date="2021-04-16T20:08:00Z"/>
        </w:rPr>
      </w:pPr>
      <w:bookmarkStart w:id="179" w:name="_Toc69496070"/>
      <w:r w:rsidRPr="00305F66">
        <w:rPr>
          <w:rPrChange w:id="180" w:author="Zh Xiyifer" w:date="2021-04-16T20:08:00Z">
            <w:rPr>
              <w:highlight w:val="yellow"/>
            </w:rPr>
          </w:rPrChange>
        </w:rPr>
        <w:t xml:space="preserve">4.4 </w:t>
      </w:r>
      <w:r w:rsidR="00573815" w:rsidRPr="00305F66">
        <w:rPr>
          <w:rFonts w:hint="eastAsia"/>
          <w:rPrChange w:id="181" w:author="Zh Xiyifer" w:date="2021-04-16T20:08:00Z">
            <w:rPr>
              <w:rFonts w:hint="eastAsia"/>
              <w:highlight w:val="yellow"/>
            </w:rPr>
          </w:rPrChange>
        </w:rPr>
        <w:t>测试性能</w:t>
      </w:r>
      <w:bookmarkEnd w:id="179"/>
    </w:p>
    <w:p w14:paraId="011C5EC6" w14:textId="7E884F12" w:rsidR="009C6DEC" w:rsidRDefault="009C6DEC">
      <w:pPr>
        <w:pStyle w:val="a6"/>
        <w:spacing w:before="240"/>
        <w:rPr>
          <w:ins w:id="182" w:author="ShaunYoung11" w:date="2021-04-16T20:20:00Z"/>
        </w:rPr>
        <w:pPrChange w:id="183" w:author="ShaunYoung11" w:date="2021-04-16T20:20:00Z">
          <w:pPr>
            <w:spacing w:before="120" w:after="120"/>
            <w:ind w:firstLine="480"/>
          </w:pPr>
        </w:pPrChange>
      </w:pPr>
      <w:ins w:id="184" w:author="ShaunYoung11" w:date="2021-04-16T20:20:00Z">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ins>
      <w:r>
        <w:fldChar w:fldCharType="separate"/>
      </w:r>
      <w:ins w:id="185" w:author="ShaunYoung11" w:date="2021-04-16T20:59:00Z">
        <w:r w:rsidR="00A9360D">
          <w:rPr>
            <w:noProof/>
          </w:rPr>
          <w:t>10</w:t>
        </w:r>
      </w:ins>
      <w:ins w:id="186" w:author="ShaunYoung11" w:date="2021-04-16T20:20:00Z">
        <w:r>
          <w:fldChar w:fldCharType="end"/>
        </w:r>
        <w:r>
          <w:rPr>
            <w:rFonts w:hint="eastAsia"/>
          </w:rPr>
          <w:t>性能测试</w:t>
        </w:r>
      </w:ins>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Change w:id="187" w:author="Zh Xiyifer" w:date="2021-04-20T00:22:00Z">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PrChange>
      </w:tblPr>
      <w:tblGrid>
        <w:gridCol w:w="2694"/>
        <w:gridCol w:w="1417"/>
        <w:gridCol w:w="5304"/>
        <w:tblGridChange w:id="188">
          <w:tblGrid>
            <w:gridCol w:w="3483"/>
            <w:gridCol w:w="5932"/>
            <w:gridCol w:w="5932"/>
          </w:tblGrid>
        </w:tblGridChange>
      </w:tblGrid>
      <w:tr w:rsidR="00D662C3" w14:paraId="2DA0CC2D" w14:textId="77777777" w:rsidTr="00D662C3">
        <w:trPr>
          <w:trHeight w:val="500"/>
          <w:ins w:id="189" w:author="ShaunYoung11" w:date="2021-04-16T20:19:00Z"/>
          <w:trPrChange w:id="190" w:author="Zh Xiyifer" w:date="2021-04-20T00:22:00Z">
            <w:trPr>
              <w:trHeight w:val="500"/>
            </w:trPr>
          </w:trPrChange>
        </w:trPr>
        <w:tc>
          <w:tcPr>
            <w:tcW w:w="2694" w:type="dxa"/>
            <w:vAlign w:val="center"/>
            <w:tcPrChange w:id="191" w:author="Zh Xiyifer" w:date="2021-04-20T00:22:00Z">
              <w:tcPr>
                <w:tcW w:w="3483" w:type="dxa"/>
                <w:vAlign w:val="center"/>
              </w:tcPr>
            </w:tcPrChange>
          </w:tcPr>
          <w:p w14:paraId="7D537AD4" w14:textId="77777777" w:rsidR="00D662C3" w:rsidRDefault="00D662C3">
            <w:pPr>
              <w:pStyle w:val="aa"/>
              <w:rPr>
                <w:ins w:id="192" w:author="ShaunYoung11" w:date="2021-04-16T20:19:00Z"/>
              </w:rPr>
              <w:pPrChange w:id="193" w:author="ShaunYoung11" w:date="2021-04-16T20:19:00Z">
                <w:pPr>
                  <w:spacing w:before="120" w:after="120"/>
                  <w:ind w:firstLine="480"/>
                  <w:jc w:val="center"/>
                </w:pPr>
              </w:pPrChange>
            </w:pPr>
            <w:ins w:id="194" w:author="ShaunYoung11" w:date="2021-04-16T20:19:00Z">
              <w:r>
                <w:t>测试项目</w:t>
              </w:r>
            </w:ins>
          </w:p>
        </w:tc>
        <w:tc>
          <w:tcPr>
            <w:tcW w:w="1417" w:type="dxa"/>
            <w:tcPrChange w:id="195" w:author="Zh Xiyifer" w:date="2021-04-20T00:22:00Z">
              <w:tcPr>
                <w:tcW w:w="5932" w:type="dxa"/>
              </w:tcPr>
            </w:tcPrChange>
          </w:tcPr>
          <w:p w14:paraId="6773D8EE" w14:textId="3AB54701" w:rsidR="00D662C3" w:rsidRDefault="00D662C3">
            <w:pPr>
              <w:pStyle w:val="aa"/>
              <w:rPr>
                <w:ins w:id="196" w:author="Zh Xiyifer" w:date="2021-04-20T00:21:00Z"/>
              </w:rPr>
            </w:pPr>
            <w:ins w:id="197" w:author="Zh Xiyifer" w:date="2021-04-20T00:21:00Z">
              <w:r>
                <w:rPr>
                  <w:rFonts w:hint="eastAsia"/>
                </w:rPr>
                <w:t>测试次数</w:t>
              </w:r>
            </w:ins>
          </w:p>
        </w:tc>
        <w:tc>
          <w:tcPr>
            <w:tcW w:w="5304" w:type="dxa"/>
            <w:vAlign w:val="center"/>
            <w:tcPrChange w:id="198" w:author="Zh Xiyifer" w:date="2021-04-20T00:22:00Z">
              <w:tcPr>
                <w:tcW w:w="5932" w:type="dxa"/>
                <w:vAlign w:val="center"/>
              </w:tcPr>
            </w:tcPrChange>
          </w:tcPr>
          <w:p w14:paraId="777C056C" w14:textId="77777777" w:rsidR="00D662C3" w:rsidRDefault="00D662C3">
            <w:pPr>
              <w:pStyle w:val="aa"/>
              <w:rPr>
                <w:ins w:id="199" w:author="Zh Xiyifer" w:date="2021-04-20T00:23:00Z"/>
              </w:rPr>
            </w:pPr>
            <w:ins w:id="200" w:author="ShaunYoung11" w:date="2021-04-16T20:19:00Z">
              <w:r>
                <w:t>系统平均响应时间</w:t>
              </w:r>
            </w:ins>
          </w:p>
          <w:p w14:paraId="069C1A12" w14:textId="31933599" w:rsidR="00D662C3" w:rsidRDefault="00D662C3">
            <w:pPr>
              <w:pStyle w:val="aa"/>
              <w:rPr>
                <w:ins w:id="201" w:author="ShaunYoung11" w:date="2021-04-16T20:19:00Z"/>
              </w:rPr>
              <w:pPrChange w:id="202" w:author="ShaunYoung11" w:date="2021-04-16T20:19:00Z">
                <w:pPr>
                  <w:spacing w:before="120" w:after="120"/>
                  <w:ind w:firstLine="480"/>
                  <w:jc w:val="center"/>
                </w:pPr>
              </w:pPrChange>
            </w:pPr>
            <w:ins w:id="203" w:author="Zh Xiyifer" w:date="2021-04-20T00:22:00Z">
              <w:r>
                <w:rPr>
                  <w:rFonts w:hint="eastAsia"/>
                </w:rPr>
                <w:t>（检测到人流——给出放行结果）</w:t>
              </w:r>
            </w:ins>
          </w:p>
        </w:tc>
      </w:tr>
      <w:tr w:rsidR="00D662C3" w14:paraId="154713A5" w14:textId="77777777" w:rsidTr="00D662C3">
        <w:trPr>
          <w:trHeight w:val="500"/>
          <w:ins w:id="204" w:author="ShaunYoung11" w:date="2021-04-16T20:19:00Z"/>
          <w:trPrChange w:id="205" w:author="Zh Xiyifer" w:date="2021-04-20T00:22:00Z">
            <w:trPr>
              <w:trHeight w:val="500"/>
            </w:trPr>
          </w:trPrChange>
        </w:trPr>
        <w:tc>
          <w:tcPr>
            <w:tcW w:w="2694" w:type="dxa"/>
            <w:vAlign w:val="center"/>
            <w:tcPrChange w:id="206" w:author="Zh Xiyifer" w:date="2021-04-20T00:22:00Z">
              <w:tcPr>
                <w:tcW w:w="3483" w:type="dxa"/>
                <w:vAlign w:val="center"/>
              </w:tcPr>
            </w:tcPrChange>
          </w:tcPr>
          <w:p w14:paraId="0CC5B790" w14:textId="77777777" w:rsidR="00D662C3" w:rsidRPr="00326355" w:rsidRDefault="00D662C3">
            <w:pPr>
              <w:pStyle w:val="aa"/>
              <w:rPr>
                <w:ins w:id="207" w:author="ShaunYoung11" w:date="2021-04-16T20:19:00Z"/>
              </w:rPr>
              <w:pPrChange w:id="208" w:author="ShaunYoung11" w:date="2021-04-16T20:19:00Z">
                <w:pPr>
                  <w:spacing w:before="120" w:after="120"/>
                  <w:ind w:firstLine="480"/>
                  <w:jc w:val="center"/>
                </w:pPr>
              </w:pPrChange>
            </w:pPr>
            <w:ins w:id="209" w:author="ShaunYoung11" w:date="2021-04-16T20:19:00Z">
              <w:r w:rsidRPr="009C6DEC">
                <w:rPr>
                  <w:rFonts w:hint="eastAsia"/>
                  <w:b w:val="0"/>
                  <w:rPrChange w:id="210" w:author="ShaunYoung11" w:date="2021-04-16T20:19:00Z">
                    <w:rPr>
                      <w:rFonts w:hint="eastAsia"/>
                    </w:rPr>
                  </w:rPrChange>
                </w:rPr>
                <w:t>不携带设备出闸机</w:t>
              </w:r>
            </w:ins>
          </w:p>
        </w:tc>
        <w:tc>
          <w:tcPr>
            <w:tcW w:w="1417" w:type="dxa"/>
            <w:tcPrChange w:id="211" w:author="Zh Xiyifer" w:date="2021-04-20T00:22:00Z">
              <w:tcPr>
                <w:tcW w:w="5932" w:type="dxa"/>
              </w:tcPr>
            </w:tcPrChange>
          </w:tcPr>
          <w:p w14:paraId="1BADDA41" w14:textId="41DE2EF6" w:rsidR="00D662C3" w:rsidRPr="009C6DEC" w:rsidRDefault="00D662C3">
            <w:pPr>
              <w:pStyle w:val="aa"/>
              <w:rPr>
                <w:ins w:id="212" w:author="Zh Xiyifer" w:date="2021-04-20T00:21:00Z"/>
                <w:b w:val="0"/>
              </w:rPr>
            </w:pPr>
            <w:ins w:id="213" w:author="Zh Xiyifer" w:date="2021-04-20T00:21:00Z">
              <w:r>
                <w:rPr>
                  <w:rFonts w:hint="eastAsia"/>
                  <w:b w:val="0"/>
                </w:rPr>
                <w:t>50</w:t>
              </w:r>
            </w:ins>
          </w:p>
        </w:tc>
        <w:tc>
          <w:tcPr>
            <w:tcW w:w="5304" w:type="dxa"/>
            <w:vAlign w:val="center"/>
            <w:tcPrChange w:id="214" w:author="Zh Xiyifer" w:date="2021-04-20T00:22:00Z">
              <w:tcPr>
                <w:tcW w:w="5932" w:type="dxa"/>
                <w:vAlign w:val="center"/>
              </w:tcPr>
            </w:tcPrChange>
          </w:tcPr>
          <w:p w14:paraId="181FC14B" w14:textId="62561699" w:rsidR="00D662C3" w:rsidRPr="00326355" w:rsidRDefault="00D662C3">
            <w:pPr>
              <w:pStyle w:val="aa"/>
              <w:rPr>
                <w:ins w:id="215" w:author="ShaunYoung11" w:date="2021-04-16T20:19:00Z"/>
              </w:rPr>
              <w:pPrChange w:id="216" w:author="ShaunYoung11" w:date="2021-04-16T20:19:00Z">
                <w:pPr>
                  <w:spacing w:before="120" w:after="120"/>
                  <w:ind w:firstLine="480"/>
                  <w:jc w:val="center"/>
                </w:pPr>
              </w:pPrChange>
            </w:pPr>
            <w:ins w:id="217" w:author="ShaunYoung11" w:date="2021-04-16T20:19:00Z">
              <w:r w:rsidRPr="009C6DEC">
                <w:rPr>
                  <w:b w:val="0"/>
                  <w:rPrChange w:id="218" w:author="ShaunYoung11" w:date="2021-04-16T20:19:00Z">
                    <w:rPr/>
                  </w:rPrChange>
                </w:rPr>
                <w:t>0.</w:t>
              </w:r>
              <w:del w:id="219" w:author="Zh Xiyifer" w:date="2021-04-20T00:20:00Z">
                <w:r w:rsidRPr="009C6DEC" w:rsidDel="00D662C3">
                  <w:rPr>
                    <w:b w:val="0"/>
                    <w:rPrChange w:id="220" w:author="ShaunYoung11" w:date="2021-04-16T20:19:00Z">
                      <w:rPr/>
                    </w:rPrChange>
                  </w:rPr>
                  <w:delText>5</w:delText>
                </w:r>
              </w:del>
              <w:r w:rsidRPr="009C6DEC">
                <w:rPr>
                  <w:b w:val="0"/>
                  <w:rPrChange w:id="221" w:author="ShaunYoung11" w:date="2021-04-16T20:19:00Z">
                    <w:rPr/>
                  </w:rPrChange>
                </w:rPr>
                <w:t>6</w:t>
              </w:r>
            </w:ins>
            <w:ins w:id="222" w:author="Zh Xiyifer" w:date="2021-04-20T00:20:00Z">
              <w:r>
                <w:rPr>
                  <w:rFonts w:hint="eastAsia"/>
                  <w:b w:val="0"/>
                </w:rPr>
                <w:t>1</w:t>
              </w:r>
            </w:ins>
            <w:ins w:id="223" w:author="ShaunYoung11" w:date="2021-04-16T20:19:00Z">
              <w:r w:rsidRPr="009C6DEC">
                <w:rPr>
                  <w:b w:val="0"/>
                  <w:rPrChange w:id="224" w:author="ShaunYoung11" w:date="2021-04-16T20:19:00Z">
                    <w:rPr/>
                  </w:rPrChange>
                </w:rPr>
                <w:t>s</w:t>
              </w:r>
            </w:ins>
          </w:p>
        </w:tc>
      </w:tr>
      <w:tr w:rsidR="00D662C3" w14:paraId="4350C83B" w14:textId="77777777" w:rsidTr="00D662C3">
        <w:trPr>
          <w:trHeight w:val="500"/>
          <w:ins w:id="225" w:author="ShaunYoung11" w:date="2021-04-16T20:19:00Z"/>
          <w:trPrChange w:id="226" w:author="Zh Xiyifer" w:date="2021-04-20T00:22:00Z">
            <w:trPr>
              <w:trHeight w:val="500"/>
            </w:trPr>
          </w:trPrChange>
        </w:trPr>
        <w:tc>
          <w:tcPr>
            <w:tcW w:w="2694" w:type="dxa"/>
            <w:vAlign w:val="center"/>
            <w:tcPrChange w:id="227" w:author="Zh Xiyifer" w:date="2021-04-20T00:22:00Z">
              <w:tcPr>
                <w:tcW w:w="3483" w:type="dxa"/>
                <w:vAlign w:val="center"/>
              </w:tcPr>
            </w:tcPrChange>
          </w:tcPr>
          <w:p w14:paraId="62C959A9" w14:textId="77777777" w:rsidR="00D662C3" w:rsidRPr="00326355" w:rsidRDefault="00D662C3">
            <w:pPr>
              <w:pStyle w:val="aa"/>
              <w:rPr>
                <w:ins w:id="228" w:author="ShaunYoung11" w:date="2021-04-16T20:19:00Z"/>
              </w:rPr>
              <w:pPrChange w:id="229" w:author="ShaunYoung11" w:date="2021-04-16T20:19:00Z">
                <w:pPr>
                  <w:spacing w:before="120" w:after="120"/>
                  <w:ind w:firstLine="480"/>
                  <w:jc w:val="center"/>
                </w:pPr>
              </w:pPrChange>
            </w:pPr>
            <w:ins w:id="230" w:author="ShaunYoung11" w:date="2021-04-16T20:19:00Z">
              <w:r w:rsidRPr="009C6DEC">
                <w:rPr>
                  <w:rFonts w:hint="eastAsia"/>
                  <w:b w:val="0"/>
                  <w:rPrChange w:id="231" w:author="ShaunYoung11" w:date="2021-04-16T20:19:00Z">
                    <w:rPr>
                      <w:rFonts w:hint="eastAsia"/>
                    </w:rPr>
                  </w:rPrChange>
                </w:rPr>
                <w:t>携带常规设备出闸机</w:t>
              </w:r>
            </w:ins>
          </w:p>
        </w:tc>
        <w:tc>
          <w:tcPr>
            <w:tcW w:w="1417" w:type="dxa"/>
            <w:tcPrChange w:id="232" w:author="Zh Xiyifer" w:date="2021-04-20T00:22:00Z">
              <w:tcPr>
                <w:tcW w:w="5932" w:type="dxa"/>
              </w:tcPr>
            </w:tcPrChange>
          </w:tcPr>
          <w:p w14:paraId="04104847" w14:textId="6F4BD533" w:rsidR="00D662C3" w:rsidRPr="009C6DEC" w:rsidDel="00D662C3" w:rsidRDefault="00D662C3">
            <w:pPr>
              <w:pStyle w:val="aa"/>
              <w:rPr>
                <w:ins w:id="233" w:author="Zh Xiyifer" w:date="2021-04-20T00:21:00Z"/>
                <w:b w:val="0"/>
              </w:rPr>
            </w:pPr>
            <w:ins w:id="234" w:author="Zh Xiyifer" w:date="2021-04-20T00:21:00Z">
              <w:r>
                <w:rPr>
                  <w:rFonts w:hint="eastAsia"/>
                  <w:b w:val="0"/>
                </w:rPr>
                <w:t>50</w:t>
              </w:r>
            </w:ins>
          </w:p>
        </w:tc>
        <w:tc>
          <w:tcPr>
            <w:tcW w:w="5304" w:type="dxa"/>
            <w:vAlign w:val="center"/>
            <w:tcPrChange w:id="235" w:author="Zh Xiyifer" w:date="2021-04-20T00:22:00Z">
              <w:tcPr>
                <w:tcW w:w="5932" w:type="dxa"/>
                <w:vAlign w:val="center"/>
              </w:tcPr>
            </w:tcPrChange>
          </w:tcPr>
          <w:p w14:paraId="6181957D" w14:textId="779AADF3" w:rsidR="00D662C3" w:rsidRPr="00326355" w:rsidRDefault="00D662C3">
            <w:pPr>
              <w:pStyle w:val="aa"/>
              <w:rPr>
                <w:ins w:id="236" w:author="ShaunYoung11" w:date="2021-04-16T20:19:00Z"/>
              </w:rPr>
              <w:pPrChange w:id="237" w:author="ShaunYoung11" w:date="2021-04-16T20:19:00Z">
                <w:pPr>
                  <w:spacing w:before="120" w:after="120"/>
                  <w:ind w:firstLine="480"/>
                  <w:jc w:val="center"/>
                </w:pPr>
              </w:pPrChange>
            </w:pPr>
            <w:ins w:id="238" w:author="ShaunYoung11" w:date="2021-04-16T20:19:00Z">
              <w:del w:id="239" w:author="Zh Xiyifer" w:date="2021-04-20T00:20:00Z">
                <w:r w:rsidRPr="009C6DEC" w:rsidDel="00D662C3">
                  <w:rPr>
                    <w:b w:val="0"/>
                    <w:rPrChange w:id="240" w:author="ShaunYoung11" w:date="2021-04-16T20:19:00Z">
                      <w:rPr/>
                    </w:rPrChange>
                  </w:rPr>
                  <w:delText>1.78</w:delText>
                </w:r>
              </w:del>
            </w:ins>
            <w:ins w:id="241" w:author="Zh Xiyifer" w:date="2021-04-20T00:20:00Z">
              <w:r>
                <w:rPr>
                  <w:rFonts w:hint="eastAsia"/>
                  <w:b w:val="0"/>
                </w:rPr>
                <w:t>2.80</w:t>
              </w:r>
            </w:ins>
            <w:ins w:id="242" w:author="ShaunYoung11" w:date="2021-04-16T20:19:00Z">
              <w:r w:rsidRPr="009C6DEC">
                <w:rPr>
                  <w:b w:val="0"/>
                  <w:rPrChange w:id="243" w:author="ShaunYoung11" w:date="2021-04-16T20:19:00Z">
                    <w:rPr/>
                  </w:rPrChange>
                </w:rPr>
                <w:t>s</w:t>
              </w:r>
            </w:ins>
          </w:p>
        </w:tc>
      </w:tr>
      <w:tr w:rsidR="00D662C3" w14:paraId="036DFB85" w14:textId="77777777" w:rsidTr="00D662C3">
        <w:trPr>
          <w:trHeight w:val="500"/>
          <w:ins w:id="244" w:author="ShaunYoung11" w:date="2021-04-16T20:19:00Z"/>
          <w:trPrChange w:id="245" w:author="Zh Xiyifer" w:date="2021-04-20T00:22:00Z">
            <w:trPr>
              <w:trHeight w:val="500"/>
            </w:trPr>
          </w:trPrChange>
        </w:trPr>
        <w:tc>
          <w:tcPr>
            <w:tcW w:w="2694" w:type="dxa"/>
            <w:vAlign w:val="center"/>
            <w:tcPrChange w:id="246" w:author="Zh Xiyifer" w:date="2021-04-20T00:22:00Z">
              <w:tcPr>
                <w:tcW w:w="3483" w:type="dxa"/>
                <w:vAlign w:val="center"/>
              </w:tcPr>
            </w:tcPrChange>
          </w:tcPr>
          <w:p w14:paraId="0D1E67E3" w14:textId="77777777" w:rsidR="00D662C3" w:rsidRPr="00326355" w:rsidRDefault="00D662C3">
            <w:pPr>
              <w:pStyle w:val="aa"/>
              <w:rPr>
                <w:ins w:id="247" w:author="ShaunYoung11" w:date="2021-04-16T20:19:00Z"/>
              </w:rPr>
              <w:pPrChange w:id="248" w:author="ShaunYoung11" w:date="2021-04-16T20:19:00Z">
                <w:pPr>
                  <w:spacing w:before="120" w:after="120"/>
                  <w:ind w:firstLine="480"/>
                  <w:jc w:val="center"/>
                </w:pPr>
              </w:pPrChange>
            </w:pPr>
            <w:ins w:id="249" w:author="ShaunYoung11" w:date="2021-04-16T20:19:00Z">
              <w:r w:rsidRPr="009C6DEC">
                <w:rPr>
                  <w:rFonts w:hint="eastAsia"/>
                  <w:b w:val="0"/>
                  <w:rPrChange w:id="250" w:author="ShaunYoung11" w:date="2021-04-16T20:19:00Z">
                    <w:rPr>
                      <w:rFonts w:hint="eastAsia"/>
                    </w:rPr>
                  </w:rPrChange>
                </w:rPr>
                <w:t>携带重要设备出闸机</w:t>
              </w:r>
            </w:ins>
          </w:p>
        </w:tc>
        <w:tc>
          <w:tcPr>
            <w:tcW w:w="1417" w:type="dxa"/>
            <w:tcPrChange w:id="251" w:author="Zh Xiyifer" w:date="2021-04-20T00:22:00Z">
              <w:tcPr>
                <w:tcW w:w="5932" w:type="dxa"/>
              </w:tcPr>
            </w:tcPrChange>
          </w:tcPr>
          <w:p w14:paraId="59CDB052" w14:textId="485C1041" w:rsidR="00D662C3" w:rsidRPr="009C6DEC" w:rsidDel="00D662C3" w:rsidRDefault="00D662C3">
            <w:pPr>
              <w:pStyle w:val="aa"/>
              <w:rPr>
                <w:ins w:id="252" w:author="Zh Xiyifer" w:date="2021-04-20T00:21:00Z"/>
                <w:b w:val="0"/>
              </w:rPr>
            </w:pPr>
            <w:ins w:id="253" w:author="Zh Xiyifer" w:date="2021-04-20T00:21:00Z">
              <w:r>
                <w:rPr>
                  <w:rFonts w:hint="eastAsia"/>
                  <w:b w:val="0"/>
                </w:rPr>
                <w:t>50</w:t>
              </w:r>
            </w:ins>
          </w:p>
        </w:tc>
        <w:tc>
          <w:tcPr>
            <w:tcW w:w="5304" w:type="dxa"/>
            <w:vAlign w:val="center"/>
            <w:tcPrChange w:id="254" w:author="Zh Xiyifer" w:date="2021-04-20T00:22:00Z">
              <w:tcPr>
                <w:tcW w:w="5932" w:type="dxa"/>
                <w:vAlign w:val="center"/>
              </w:tcPr>
            </w:tcPrChange>
          </w:tcPr>
          <w:p w14:paraId="62842AE2" w14:textId="7FB18F26" w:rsidR="00D662C3" w:rsidRPr="00326355" w:rsidRDefault="00D662C3">
            <w:pPr>
              <w:pStyle w:val="aa"/>
              <w:rPr>
                <w:ins w:id="255" w:author="ShaunYoung11" w:date="2021-04-16T20:19:00Z"/>
              </w:rPr>
              <w:pPrChange w:id="256" w:author="ShaunYoung11" w:date="2021-04-16T20:19:00Z">
                <w:pPr>
                  <w:spacing w:before="120" w:after="120"/>
                  <w:ind w:firstLine="480"/>
                  <w:jc w:val="center"/>
                </w:pPr>
              </w:pPrChange>
            </w:pPr>
            <w:ins w:id="257" w:author="ShaunYoung11" w:date="2021-04-16T20:19:00Z">
              <w:del w:id="258" w:author="Zh Xiyifer" w:date="2021-04-20T00:20:00Z">
                <w:r w:rsidRPr="009C6DEC" w:rsidDel="00D662C3">
                  <w:rPr>
                    <w:b w:val="0"/>
                    <w:rPrChange w:id="259" w:author="ShaunYoung11" w:date="2021-04-16T20:19:00Z">
                      <w:rPr/>
                    </w:rPrChange>
                  </w:rPr>
                  <w:delText>0.93</w:delText>
                </w:r>
              </w:del>
            </w:ins>
            <w:ins w:id="260" w:author="Zh Xiyifer" w:date="2021-04-20T00:20:00Z">
              <w:r>
                <w:rPr>
                  <w:rFonts w:hint="eastAsia"/>
                  <w:b w:val="0"/>
                </w:rPr>
                <w:t>2.12</w:t>
              </w:r>
            </w:ins>
            <w:ins w:id="261" w:author="ShaunYoung11" w:date="2021-04-16T20:19:00Z">
              <w:r w:rsidRPr="009C6DEC">
                <w:rPr>
                  <w:b w:val="0"/>
                  <w:rPrChange w:id="262" w:author="ShaunYoung11" w:date="2021-04-16T20:19:00Z">
                    <w:rPr/>
                  </w:rPrChange>
                </w:rPr>
                <w:t>s</w:t>
              </w:r>
            </w:ins>
          </w:p>
        </w:tc>
      </w:tr>
      <w:tr w:rsidR="00D662C3" w14:paraId="657CF990" w14:textId="77777777" w:rsidTr="00D662C3">
        <w:trPr>
          <w:trHeight w:val="500"/>
          <w:ins w:id="263" w:author="ShaunYoung11" w:date="2021-04-16T20:19:00Z"/>
          <w:trPrChange w:id="264" w:author="Zh Xiyifer" w:date="2021-04-20T00:22:00Z">
            <w:trPr>
              <w:trHeight w:val="500"/>
            </w:trPr>
          </w:trPrChange>
        </w:trPr>
        <w:tc>
          <w:tcPr>
            <w:tcW w:w="2694" w:type="dxa"/>
            <w:vAlign w:val="center"/>
            <w:tcPrChange w:id="265" w:author="Zh Xiyifer" w:date="2021-04-20T00:22:00Z">
              <w:tcPr>
                <w:tcW w:w="3483" w:type="dxa"/>
                <w:vAlign w:val="center"/>
              </w:tcPr>
            </w:tcPrChange>
          </w:tcPr>
          <w:p w14:paraId="2D56C182" w14:textId="77777777" w:rsidR="00D662C3" w:rsidRPr="00326355" w:rsidRDefault="00D662C3">
            <w:pPr>
              <w:pStyle w:val="aa"/>
              <w:rPr>
                <w:ins w:id="266" w:author="ShaunYoung11" w:date="2021-04-16T20:19:00Z"/>
              </w:rPr>
              <w:pPrChange w:id="267" w:author="ShaunYoung11" w:date="2021-04-16T20:19:00Z">
                <w:pPr>
                  <w:spacing w:before="120" w:after="120"/>
                  <w:ind w:firstLine="480"/>
                  <w:jc w:val="center"/>
                </w:pPr>
              </w:pPrChange>
            </w:pPr>
            <w:ins w:id="268" w:author="ShaunYoung11" w:date="2021-04-16T20:19:00Z">
              <w:r w:rsidRPr="009C6DEC">
                <w:rPr>
                  <w:rFonts w:hint="eastAsia"/>
                  <w:b w:val="0"/>
                  <w:rPrChange w:id="269" w:author="ShaunYoung11" w:date="2021-04-16T20:19:00Z">
                    <w:rPr>
                      <w:rFonts w:hint="eastAsia"/>
                    </w:rPr>
                  </w:rPrChange>
                </w:rPr>
                <w:t>携带保密设备出闸机</w:t>
              </w:r>
            </w:ins>
          </w:p>
        </w:tc>
        <w:tc>
          <w:tcPr>
            <w:tcW w:w="1417" w:type="dxa"/>
            <w:tcPrChange w:id="270" w:author="Zh Xiyifer" w:date="2021-04-20T00:22:00Z">
              <w:tcPr>
                <w:tcW w:w="5932" w:type="dxa"/>
              </w:tcPr>
            </w:tcPrChange>
          </w:tcPr>
          <w:p w14:paraId="5D29CAAD" w14:textId="0511FC1A" w:rsidR="00D662C3" w:rsidRPr="009C6DEC" w:rsidDel="00D662C3" w:rsidRDefault="00D662C3">
            <w:pPr>
              <w:pStyle w:val="aa"/>
              <w:rPr>
                <w:ins w:id="271" w:author="Zh Xiyifer" w:date="2021-04-20T00:21:00Z"/>
                <w:b w:val="0"/>
              </w:rPr>
            </w:pPr>
            <w:ins w:id="272" w:author="Zh Xiyifer" w:date="2021-04-20T00:21:00Z">
              <w:r>
                <w:rPr>
                  <w:rFonts w:hint="eastAsia"/>
                  <w:b w:val="0"/>
                </w:rPr>
                <w:t>50</w:t>
              </w:r>
            </w:ins>
          </w:p>
        </w:tc>
        <w:tc>
          <w:tcPr>
            <w:tcW w:w="5304" w:type="dxa"/>
            <w:vAlign w:val="center"/>
            <w:tcPrChange w:id="273" w:author="Zh Xiyifer" w:date="2021-04-20T00:22:00Z">
              <w:tcPr>
                <w:tcW w:w="5932" w:type="dxa"/>
                <w:vAlign w:val="center"/>
              </w:tcPr>
            </w:tcPrChange>
          </w:tcPr>
          <w:p w14:paraId="744A67CC" w14:textId="42F21C05" w:rsidR="00D662C3" w:rsidRPr="00326355" w:rsidRDefault="00D662C3">
            <w:pPr>
              <w:pStyle w:val="aa"/>
              <w:rPr>
                <w:ins w:id="274" w:author="ShaunYoung11" w:date="2021-04-16T20:19:00Z"/>
              </w:rPr>
              <w:pPrChange w:id="275" w:author="ShaunYoung11" w:date="2021-04-16T20:19:00Z">
                <w:pPr>
                  <w:spacing w:before="120" w:after="120"/>
                  <w:ind w:firstLine="480"/>
                  <w:jc w:val="center"/>
                </w:pPr>
              </w:pPrChange>
            </w:pPr>
            <w:ins w:id="276" w:author="ShaunYoung11" w:date="2021-04-16T20:19:00Z">
              <w:del w:id="277" w:author="Zh Xiyifer" w:date="2021-04-20T00:20:00Z">
                <w:r w:rsidRPr="009C6DEC" w:rsidDel="00D662C3">
                  <w:rPr>
                    <w:b w:val="0"/>
                    <w:rPrChange w:id="278" w:author="ShaunYoung11" w:date="2021-04-16T20:19:00Z">
                      <w:rPr/>
                    </w:rPrChange>
                  </w:rPr>
                  <w:delText>0.89</w:delText>
                </w:r>
              </w:del>
            </w:ins>
            <w:ins w:id="279" w:author="Zh Xiyifer" w:date="2021-04-20T00:20:00Z">
              <w:r>
                <w:rPr>
                  <w:rFonts w:hint="eastAsia"/>
                  <w:b w:val="0"/>
                </w:rPr>
                <w:t>2</w:t>
              </w:r>
            </w:ins>
            <w:ins w:id="280" w:author="Zh Xiyifer" w:date="2021-04-20T00:21:00Z">
              <w:r>
                <w:rPr>
                  <w:rFonts w:hint="eastAsia"/>
                  <w:b w:val="0"/>
                </w:rPr>
                <w:t>.09</w:t>
              </w:r>
            </w:ins>
            <w:ins w:id="281" w:author="ShaunYoung11" w:date="2021-04-16T20:19:00Z">
              <w:r w:rsidRPr="009C6DEC">
                <w:rPr>
                  <w:b w:val="0"/>
                  <w:rPrChange w:id="282" w:author="ShaunYoung11" w:date="2021-04-16T20:19:00Z">
                    <w:rPr/>
                  </w:rPrChange>
                </w:rPr>
                <w:t>s</w:t>
              </w:r>
            </w:ins>
          </w:p>
        </w:tc>
      </w:tr>
    </w:tbl>
    <w:p w14:paraId="07424093" w14:textId="77777777" w:rsidR="00D662C3" w:rsidRPr="00D662C3" w:rsidRDefault="00D662C3">
      <w:pPr>
        <w:spacing w:before="120" w:after="120"/>
        <w:ind w:firstLine="480"/>
        <w:rPr>
          <w:ins w:id="283" w:author="Zh Xiyifer" w:date="2021-04-20T00:27:00Z"/>
        </w:rPr>
        <w:pPrChange w:id="284" w:author="Zh Xiyifer" w:date="2021-04-20T00:27:00Z">
          <w:pPr>
            <w:widowControl/>
            <w:spacing w:beforeLines="0" w:before="156" w:afterLines="0" w:after="156" w:line="240" w:lineRule="auto"/>
            <w:ind w:firstLineChars="0" w:firstLine="480"/>
            <w:contextualSpacing w:val="0"/>
            <w:jc w:val="left"/>
          </w:pPr>
        </w:pPrChange>
      </w:pPr>
      <w:ins w:id="285" w:author="Zh Xiyifer" w:date="2021-04-20T00:27:00Z">
        <w:r w:rsidRPr="00D662C3">
          <w:t>性能测试说明：</w:t>
        </w:r>
      </w:ins>
    </w:p>
    <w:p w14:paraId="13B40106" w14:textId="77777777" w:rsidR="00D662C3" w:rsidRPr="00D662C3" w:rsidRDefault="00D662C3">
      <w:pPr>
        <w:pStyle w:val="a3"/>
        <w:numPr>
          <w:ilvl w:val="2"/>
          <w:numId w:val="40"/>
        </w:numPr>
        <w:spacing w:before="120" w:after="120"/>
        <w:rPr>
          <w:ins w:id="286" w:author="Zh Xiyifer" w:date="2021-04-20T00:27:00Z"/>
        </w:rPr>
        <w:pPrChange w:id="287" w:author="Zh Xiyifer" w:date="2021-04-20T00:28:00Z">
          <w:pPr>
            <w:widowControl/>
            <w:numPr>
              <w:numId w:val="37"/>
            </w:numPr>
            <w:tabs>
              <w:tab w:val="num" w:pos="720"/>
            </w:tabs>
            <w:spacing w:beforeLines="0" w:before="100" w:beforeAutospacing="1" w:afterLines="0" w:after="100" w:afterAutospacing="1" w:line="240" w:lineRule="auto"/>
            <w:ind w:left="720" w:firstLineChars="0" w:hanging="360"/>
            <w:contextualSpacing w:val="0"/>
            <w:jc w:val="left"/>
          </w:pPr>
        </w:pPrChange>
      </w:pPr>
      <w:ins w:id="288" w:author="Zh Xiyifer" w:date="2021-04-20T00:27:00Z">
        <w:r w:rsidRPr="00D662C3">
          <w:rPr>
            <w:rFonts w:hint="eastAsia"/>
            <w:b/>
            <w:bCs/>
          </w:rPr>
          <w:t>门禁控制系统</w:t>
        </w:r>
        <w:r w:rsidRPr="00D662C3">
          <w:t>采用</w:t>
        </w:r>
        <w:r w:rsidRPr="00D662C3">
          <w:rPr>
            <w:rFonts w:hint="eastAsia"/>
            <w:b/>
            <w:bCs/>
          </w:rPr>
          <w:t>树莓派</w:t>
        </w:r>
        <w:r w:rsidRPr="00D662C3">
          <w:t>模拟真实场景的相关控制系统，在控制性能方面存在一定差距。</w:t>
        </w:r>
        <w:r w:rsidRPr="00D662C3">
          <w:t xml:space="preserve"> </w:t>
        </w:r>
      </w:ins>
    </w:p>
    <w:p w14:paraId="7B9810CD" w14:textId="77777777" w:rsidR="00D662C3" w:rsidRPr="00D662C3" w:rsidRDefault="00D662C3">
      <w:pPr>
        <w:pStyle w:val="a3"/>
        <w:numPr>
          <w:ilvl w:val="2"/>
          <w:numId w:val="40"/>
        </w:numPr>
        <w:spacing w:before="120" w:after="120"/>
        <w:rPr>
          <w:ins w:id="289" w:author="Zh Xiyifer" w:date="2021-04-20T00:27:00Z"/>
        </w:rPr>
        <w:pPrChange w:id="290" w:author="Zh Xiyifer" w:date="2021-04-20T00:28:00Z">
          <w:pPr>
            <w:widowControl/>
            <w:numPr>
              <w:numId w:val="38"/>
            </w:numPr>
            <w:tabs>
              <w:tab w:val="num" w:pos="720"/>
            </w:tabs>
            <w:spacing w:beforeLines="0" w:before="100" w:beforeAutospacing="1" w:afterLines="0" w:after="100" w:afterAutospacing="1" w:line="240" w:lineRule="auto"/>
            <w:ind w:left="720" w:firstLineChars="0" w:hanging="360"/>
            <w:contextualSpacing w:val="0"/>
            <w:jc w:val="left"/>
          </w:pPr>
        </w:pPrChange>
      </w:pPr>
      <w:ins w:id="291" w:author="Zh Xiyifer" w:date="2021-04-20T00:27:00Z">
        <w:r w:rsidRPr="00D662C3">
          <w:rPr>
            <w:rFonts w:hint="eastAsia"/>
            <w:b/>
            <w:bCs/>
          </w:rPr>
          <w:t>服务器</w:t>
        </w:r>
        <w:r w:rsidRPr="00D662C3">
          <w:t>采用</w:t>
        </w:r>
        <w:r w:rsidRPr="00D662C3">
          <w:rPr>
            <w:rFonts w:hint="eastAsia"/>
            <w:b/>
            <w:bCs/>
          </w:rPr>
          <w:t>个人电脑</w:t>
        </w:r>
        <w:r w:rsidRPr="00D662C3">
          <w:t>搭建的本地服务器，与真实应用场景的高性能服务器相比，在认证性能方面也存在一定差距。</w:t>
        </w:r>
        <w:r w:rsidRPr="00D662C3">
          <w:t xml:space="preserve"> </w:t>
        </w:r>
      </w:ins>
    </w:p>
    <w:p w14:paraId="13C98F92" w14:textId="77777777" w:rsidR="00D662C3" w:rsidRPr="00D662C3" w:rsidRDefault="00D662C3">
      <w:pPr>
        <w:pStyle w:val="a3"/>
        <w:numPr>
          <w:ilvl w:val="2"/>
          <w:numId w:val="40"/>
        </w:numPr>
        <w:spacing w:before="120" w:after="120"/>
        <w:rPr>
          <w:ins w:id="292" w:author="Zh Xiyifer" w:date="2021-04-20T00:27:00Z"/>
        </w:rPr>
        <w:pPrChange w:id="293" w:author="Zh Xiyifer" w:date="2021-04-20T00:28:00Z">
          <w:pPr>
            <w:widowControl/>
            <w:numPr>
              <w:numId w:val="39"/>
            </w:numPr>
            <w:tabs>
              <w:tab w:val="num" w:pos="720"/>
            </w:tabs>
            <w:spacing w:beforeLines="0" w:before="156" w:beforeAutospacing="1" w:afterLines="0" w:after="156" w:afterAutospacing="1" w:line="240" w:lineRule="auto"/>
            <w:ind w:left="720" w:firstLineChars="0" w:firstLine="480"/>
            <w:contextualSpacing w:val="0"/>
            <w:jc w:val="left"/>
          </w:pPr>
        </w:pPrChange>
      </w:pPr>
      <w:ins w:id="294" w:author="Zh Xiyifer" w:date="2021-04-20T00:27:00Z">
        <w:r w:rsidRPr="00D662C3">
          <w:t>RFID</w:t>
        </w:r>
        <w:r w:rsidRPr="00D662C3">
          <w:t>探测器采用</w:t>
        </w:r>
        <w:r w:rsidRPr="00D662C3">
          <w:rPr>
            <w:rFonts w:hint="eastAsia"/>
            <w:b/>
            <w:bCs/>
          </w:rPr>
          <w:t>低功率单模组</w:t>
        </w:r>
        <w:r w:rsidRPr="00D662C3">
          <w:t>探测器模拟真实场景的</w:t>
        </w:r>
        <w:r w:rsidRPr="00D662C3">
          <w:rPr>
            <w:rFonts w:hint="eastAsia"/>
            <w:b/>
            <w:bCs/>
          </w:rPr>
          <w:t>高功率多模组</w:t>
        </w:r>
        <w:r w:rsidRPr="00D662C3">
          <w:t>探测器，在探测性能方面也存在一定差距。</w:t>
        </w:r>
      </w:ins>
    </w:p>
    <w:p w14:paraId="334FDBA3" w14:textId="19A9DC47" w:rsidR="00D662C3" w:rsidRPr="00D662C3" w:rsidRDefault="00D662C3">
      <w:pPr>
        <w:spacing w:before="120" w:after="120"/>
        <w:ind w:firstLineChars="0" w:firstLine="0"/>
        <w:rPr>
          <w:ins w:id="295" w:author="Zh Xiyifer" w:date="2021-04-20T00:27:00Z"/>
        </w:rPr>
        <w:pPrChange w:id="296" w:author="Zh Xiyifer" w:date="2021-04-20T00:27:00Z">
          <w:pPr>
            <w:spacing w:before="120" w:after="120"/>
            <w:ind w:firstLine="480"/>
          </w:pPr>
        </w:pPrChange>
      </w:pPr>
    </w:p>
    <w:p w14:paraId="1A7C48CB" w14:textId="77777777" w:rsidR="00D662C3" w:rsidRDefault="00D662C3">
      <w:pPr>
        <w:spacing w:before="120" w:after="120"/>
        <w:ind w:firstLineChars="0" w:firstLine="0"/>
        <w:rPr>
          <w:ins w:id="297" w:author="Zh Xiyifer" w:date="2021-04-20T00:27:00Z"/>
        </w:rPr>
        <w:pPrChange w:id="298" w:author="Zh Xiyifer" w:date="2021-04-20T00:27:00Z">
          <w:pPr>
            <w:spacing w:before="120" w:after="120"/>
            <w:ind w:firstLine="482"/>
          </w:pPr>
        </w:pPrChange>
      </w:pPr>
      <w:ins w:id="299" w:author="Zh Xiyifer" w:date="2021-04-20T00:27:00Z">
        <w:r>
          <w:rPr>
            <w:b/>
          </w:rPr>
          <w:lastRenderedPageBreak/>
          <w:br w:type="page"/>
        </w:r>
      </w:ins>
    </w:p>
    <w:p w14:paraId="65FEA423" w14:textId="067EFE48" w:rsidR="00305F66" w:rsidRPr="007745D8" w:rsidDel="009C6DEC" w:rsidRDefault="00305F66">
      <w:pPr>
        <w:spacing w:before="120" w:after="120"/>
        <w:ind w:firstLineChars="0" w:firstLine="0"/>
        <w:rPr>
          <w:del w:id="300" w:author="ShaunYoung11" w:date="2021-04-16T20:19:00Z"/>
        </w:rPr>
        <w:pPrChange w:id="301" w:author="Zh Xiyifer" w:date="2021-04-16T20:08:00Z">
          <w:pPr>
            <w:pStyle w:val="2"/>
          </w:pPr>
        </w:pPrChange>
      </w:pPr>
    </w:p>
    <w:p w14:paraId="24EF73D0" w14:textId="77777777" w:rsidR="00FD043B" w:rsidRDefault="007B4698" w:rsidP="007B4698">
      <w:pPr>
        <w:pStyle w:val="1"/>
      </w:pPr>
      <w:bookmarkStart w:id="302" w:name="_Toc69496071"/>
      <w:r>
        <w:rPr>
          <w:rFonts w:hint="eastAsia"/>
        </w:rPr>
        <w:t>5</w:t>
      </w:r>
      <w:r>
        <w:t xml:space="preserve"> </w:t>
      </w:r>
      <w:r w:rsidR="00573815">
        <w:t>创新与特色</w:t>
      </w:r>
      <w:bookmarkEnd w:id="302"/>
    </w:p>
    <w:p w14:paraId="113AB7F3" w14:textId="77777777" w:rsidR="00FD043B" w:rsidRDefault="007B4698" w:rsidP="007B4698">
      <w:pPr>
        <w:pStyle w:val="2"/>
      </w:pPr>
      <w:bookmarkStart w:id="303" w:name="_Toc69496072"/>
      <w:r>
        <w:rPr>
          <w:rFonts w:hint="eastAsia"/>
        </w:rPr>
        <w:t>5</w:t>
      </w:r>
      <w:r>
        <w:t xml:space="preserve">.1 </w:t>
      </w:r>
      <w:r w:rsidR="00573815">
        <w:t>设备全生命周期管理</w:t>
      </w:r>
      <w:bookmarkEnd w:id="303"/>
    </w:p>
    <w:p w14:paraId="14AFA066" w14:textId="77777777" w:rsidR="00F7190E" w:rsidRDefault="002A7561" w:rsidP="00F7190E">
      <w:pPr>
        <w:keepNext/>
        <w:spacing w:before="120" w:after="120" w:line="240" w:lineRule="auto"/>
        <w:ind w:firstLineChars="0" w:firstLine="0"/>
        <w:jc w:val="center"/>
      </w:pPr>
      <w:r>
        <w:rPr>
          <w:rFonts w:eastAsia="宋体" w:cs="Times New Roman"/>
          <w:noProof/>
          <w:sz w:val="22"/>
        </w:rPr>
        <w:drawing>
          <wp:inline distT="0" distB="0" distL="0" distR="0" wp14:anchorId="17762652" wp14:editId="2AA8C4F9">
            <wp:extent cx="5524500" cy="3390900"/>
            <wp:effectExtent l="0" t="0" r="0" b="0"/>
            <wp:docPr id="32" name="Picture 4" descr="Generated"/>
            <wp:cNvGraphicFramePr/>
            <a:graphic xmlns:a="http://schemas.openxmlformats.org/drawingml/2006/main">
              <a:graphicData uri="http://schemas.openxmlformats.org/drawingml/2006/picture">
                <pic:pic xmlns:pic="http://schemas.openxmlformats.org/drawingml/2006/picture">
                  <pic:nvPicPr>
                    <pic:cNvPr id="4" name="Generated"/>
                    <pic:cNvPicPr/>
                  </pic:nvPicPr>
                  <pic:blipFill rotWithShape="1">
                    <a:blip r:embed="rId46"/>
                    <a:srcRect t="3589" b="5128"/>
                    <a:stretch/>
                  </pic:blipFill>
                  <pic:spPr bwMode="auto">
                    <a:xfrm>
                      <a:off x="0" y="0"/>
                      <a:ext cx="5524500" cy="3390900"/>
                    </a:xfrm>
                    <a:prstGeom prst="rect">
                      <a:avLst/>
                    </a:prstGeom>
                    <a:ln>
                      <a:noFill/>
                    </a:ln>
                    <a:extLst>
                      <a:ext uri="{53640926-AAD7-44D8-BBD7-CCE9431645EC}">
                        <a14:shadowObscured xmlns:a14="http://schemas.microsoft.com/office/drawing/2010/main"/>
                      </a:ext>
                    </a:extLst>
                  </pic:spPr>
                </pic:pic>
              </a:graphicData>
            </a:graphic>
          </wp:inline>
        </w:drawing>
      </w:r>
    </w:p>
    <w:p w14:paraId="30A92898" w14:textId="3F368756" w:rsidR="00FD043B" w:rsidRDefault="00F7190E" w:rsidP="00F7190E">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304" w:author="ShaunYoung11" w:date="2021-04-16T20:59:00Z">
        <w:r w:rsidR="00A9360D">
          <w:rPr>
            <w:noProof/>
          </w:rPr>
          <w:t>31</w:t>
        </w:r>
      </w:ins>
      <w:del w:id="305" w:author="ShaunYoung11" w:date="2021-04-16T20:59:00Z">
        <w:r w:rsidR="00F7763A" w:rsidDel="00D6053F">
          <w:rPr>
            <w:noProof/>
          </w:rPr>
          <w:delText>29</w:delText>
        </w:r>
      </w:del>
      <w:r>
        <w:fldChar w:fldCharType="end"/>
      </w:r>
      <w:del w:id="306" w:author="ShaunYoung11" w:date="2021-04-20T00:41:00Z">
        <w:r w:rsidDel="00FF078F">
          <w:rPr>
            <w:rFonts w:hint="eastAsia"/>
          </w:rPr>
          <w:delText>设备全生命周期管理</w:delText>
        </w:r>
      </w:del>
      <w:ins w:id="307" w:author="ShaunYoung11" w:date="2021-04-20T00:41:00Z">
        <w:r w:rsidR="00FF078F">
          <w:rPr>
            <w:rFonts w:hint="eastAsia"/>
          </w:rPr>
          <w:t>系统架构</w:t>
        </w:r>
      </w:ins>
    </w:p>
    <w:p w14:paraId="311EA7F2" w14:textId="77777777" w:rsidR="00E9029D" w:rsidRDefault="00E9029D" w:rsidP="00E9029D">
      <w:pPr>
        <w:spacing w:before="120" w:after="120"/>
        <w:ind w:firstLine="480"/>
        <w:rPr>
          <w:ins w:id="308" w:author="ShaunYoung11" w:date="2021-04-20T00:41:00Z"/>
        </w:rPr>
      </w:pPr>
      <w:ins w:id="309" w:author="ShaunYoung11" w:date="2021-04-20T00:41:00Z">
        <w:r>
          <w:t>如上图所示，该系统的设计覆盖了设备的整个生命周期。设备自入库起，经过长期的借还、流通，伴随着设备被带出公司，</w:t>
        </w:r>
        <w:r>
          <w:rPr>
            <w:rFonts w:hint="eastAsia"/>
          </w:rPr>
          <w:t>经过无数次系统校验</w:t>
        </w:r>
        <w:r>
          <w:t>，以及期间的盘点追踪等管理流程，直至最终设备不再由系统管理，对设备进行注销，设备的整个生命周期</w:t>
        </w:r>
        <w:r>
          <w:rPr>
            <w:rFonts w:hint="eastAsia"/>
          </w:rPr>
          <w:t>都受到</w:t>
        </w:r>
        <w:r>
          <w:t>该系统</w:t>
        </w:r>
        <w:r>
          <w:rPr>
            <w:rFonts w:hint="eastAsia"/>
          </w:rPr>
          <w:t>的安全</w:t>
        </w:r>
        <w:r>
          <w:t>管理。</w:t>
        </w:r>
      </w:ins>
    </w:p>
    <w:p w14:paraId="64872A41" w14:textId="487E520D" w:rsidR="00FD043B" w:rsidDel="00E9029D" w:rsidRDefault="00573815" w:rsidP="001F6BE7">
      <w:pPr>
        <w:spacing w:before="120" w:after="120"/>
        <w:ind w:firstLine="480"/>
        <w:rPr>
          <w:del w:id="310" w:author="ShaunYoung11" w:date="2021-04-20T00:41:00Z"/>
        </w:rPr>
      </w:pPr>
      <w:del w:id="311" w:author="ShaunYoung11" w:date="2021-04-20T00:41:00Z">
        <w:r w:rsidDel="00E9029D">
          <w:delText>如上图所示，该系统的设计覆盖了设备的整个生命周期。一个设备自入库起，经过长期的借还、内部流通，伴随着设备被带出公司，被系统校验本次带出是否合法，以及期间的盘点追踪等管理流程，直至最终设备不再由系统管理，对设备进行注销，此设备的整个生命周期该系统都有全方位的覆盖管理。</w:delText>
        </w:r>
      </w:del>
    </w:p>
    <w:p w14:paraId="306CF40E" w14:textId="77777777" w:rsidR="00FD043B" w:rsidRDefault="001740E9" w:rsidP="001740E9">
      <w:pPr>
        <w:pStyle w:val="2"/>
      </w:pPr>
      <w:bookmarkStart w:id="312" w:name="_Toc69496073"/>
      <w:r>
        <w:rPr>
          <w:rFonts w:hint="eastAsia"/>
        </w:rPr>
        <w:t>5</w:t>
      </w:r>
      <w:r>
        <w:t xml:space="preserve">.2 </w:t>
      </w:r>
      <w:r w:rsidR="00573815">
        <w:t>多维度便捷、安全流通策略</w:t>
      </w:r>
      <w:bookmarkEnd w:id="312"/>
    </w:p>
    <w:p w14:paraId="5EDB7AE6" w14:textId="77777777" w:rsidR="00FD043B" w:rsidRDefault="002127C1" w:rsidP="002127C1">
      <w:pPr>
        <w:pStyle w:val="3"/>
      </w:pPr>
      <w:bookmarkStart w:id="313" w:name="_Toc69496074"/>
      <w:r>
        <w:rPr>
          <w:rFonts w:hint="eastAsia"/>
        </w:rPr>
        <w:t>5</w:t>
      </w:r>
      <w:r>
        <w:t xml:space="preserve">.2.1 </w:t>
      </w:r>
      <w:r w:rsidR="00573815">
        <w:t>基于二维码、</w:t>
      </w:r>
      <w:r w:rsidR="00573815">
        <w:t>RFID</w:t>
      </w:r>
      <w:r w:rsidR="00573815">
        <w:t>的便捷设备流通方案</w:t>
      </w:r>
      <w:bookmarkEnd w:id="313"/>
    </w:p>
    <w:p w14:paraId="11141889" w14:textId="77777777" w:rsidR="00AF2F89" w:rsidRDefault="00AF2F89" w:rsidP="00AF2F89">
      <w:pPr>
        <w:spacing w:before="120" w:after="120"/>
        <w:ind w:firstLine="480"/>
        <w:rPr>
          <w:ins w:id="314" w:author="ShaunYoung11" w:date="2021-04-20T00:41:00Z"/>
        </w:rPr>
      </w:pPr>
      <w:ins w:id="315" w:author="ShaunYoung11" w:date="2021-04-20T00:41:00Z">
        <w:r>
          <w:t>该项目设计中，每台设备上附有一个存储</w:t>
        </w:r>
        <w:r>
          <w:rPr>
            <w:rFonts w:hint="eastAsia"/>
          </w:rPr>
          <w:t>着</w:t>
        </w:r>
        <w:r>
          <w:t>设备信息的二维码</w:t>
        </w:r>
        <w:r>
          <w:rPr>
            <w:rFonts w:hint="eastAsia"/>
          </w:rPr>
          <w:t>，</w:t>
        </w:r>
        <w:proofErr w:type="gramStart"/>
        <w:r>
          <w:rPr>
            <w:rFonts w:hint="eastAsia"/>
          </w:rPr>
          <w:t>二维码背后</w:t>
        </w:r>
        <w:proofErr w:type="gramEnd"/>
        <w:r>
          <w:rPr>
            <w:rFonts w:hint="eastAsia"/>
          </w:rPr>
          <w:t>为</w:t>
        </w:r>
        <w:r>
          <w:rPr>
            <w:rFonts w:hint="eastAsia"/>
          </w:rPr>
          <w:t>RFID</w:t>
        </w:r>
        <w:r>
          <w:rPr>
            <w:rFonts w:hint="eastAsia"/>
          </w:rPr>
          <w:t>芯片，同样存储着设备信息</w:t>
        </w:r>
        <w:r>
          <w:t>，用户</w:t>
        </w:r>
        <w:proofErr w:type="gramStart"/>
        <w:r>
          <w:t>通过微信小</w:t>
        </w:r>
        <w:proofErr w:type="gramEnd"/>
        <w:r>
          <w:t>程序扫描设备</w:t>
        </w:r>
        <w:proofErr w:type="gramStart"/>
        <w:r>
          <w:t>二维码</w:t>
        </w:r>
        <w:r>
          <w:rPr>
            <w:rFonts w:hint="eastAsia"/>
          </w:rPr>
          <w:t>或</w:t>
        </w:r>
        <w:proofErr w:type="gramEnd"/>
        <w:r>
          <w:rPr>
            <w:rFonts w:hint="eastAsia"/>
          </w:rPr>
          <w:t>RFID</w:t>
        </w:r>
        <w:r>
          <w:t>可完成设备借还</w:t>
        </w:r>
        <w:r>
          <w:rPr>
            <w:rFonts w:hint="eastAsia"/>
          </w:rPr>
          <w:t>等流程</w:t>
        </w:r>
        <w:r>
          <w:t>。</w:t>
        </w:r>
      </w:ins>
    </w:p>
    <w:p w14:paraId="2506C424" w14:textId="25824169" w:rsidR="00FD043B" w:rsidDel="00AF2F89" w:rsidRDefault="00573815" w:rsidP="004239DC">
      <w:pPr>
        <w:spacing w:before="120" w:after="120"/>
        <w:ind w:firstLine="480"/>
        <w:rPr>
          <w:del w:id="316" w:author="ShaunYoung11" w:date="2021-04-20T00:41:00Z"/>
        </w:rPr>
      </w:pPr>
      <w:del w:id="317" w:author="ShaunYoung11" w:date="2021-04-20T00:41:00Z">
        <w:r w:rsidDel="00AF2F89">
          <w:lastRenderedPageBreak/>
          <w:delText>该项目设计中，每台设备上附有一个存储了设备唯一</w:delText>
        </w:r>
        <w:r w:rsidDel="00AF2F89">
          <w:delText xml:space="preserve"> ID </w:delText>
        </w:r>
        <w:r w:rsidDel="00AF2F89">
          <w:delText>信息的二维码，用户通过微信小程序扫描设备二维码即可完成设备借还以及内部流通。</w:delText>
        </w:r>
      </w:del>
    </w:p>
    <w:p w14:paraId="0F9F52DA" w14:textId="77777777" w:rsidR="00B773F6" w:rsidRDefault="00573815" w:rsidP="00B773F6">
      <w:pPr>
        <w:keepNext/>
        <w:spacing w:before="120" w:after="120" w:line="240" w:lineRule="auto"/>
        <w:ind w:firstLineChars="0" w:firstLine="0"/>
        <w:jc w:val="center"/>
      </w:pPr>
      <w:r>
        <w:rPr>
          <w:rFonts w:cs="Times New Roman"/>
          <w:noProof/>
          <w:sz w:val="22"/>
        </w:rPr>
        <w:drawing>
          <wp:inline distT="0" distB="0" distL="0" distR="0" wp14:anchorId="27994C3D" wp14:editId="3F0E9A73">
            <wp:extent cx="2513965" cy="2162075"/>
            <wp:effectExtent l="0" t="0" r="0" b="0"/>
            <wp:docPr id="23" name="Picture 23" descr="Generated"/>
            <wp:cNvGraphicFramePr/>
            <a:graphic xmlns:a="http://schemas.openxmlformats.org/drawingml/2006/main">
              <a:graphicData uri="http://schemas.openxmlformats.org/drawingml/2006/picture">
                <pic:pic xmlns:pic="http://schemas.openxmlformats.org/drawingml/2006/picture">
                  <pic:nvPicPr>
                    <pic:cNvPr id="23" name="Generated"/>
                    <pic:cNvPicPr/>
                  </pic:nvPicPr>
                  <pic:blipFill rotWithShape="1">
                    <a:blip r:embed="rId47"/>
                    <a:srcRect t="4332" b="6274"/>
                    <a:stretch/>
                  </pic:blipFill>
                  <pic:spPr bwMode="auto">
                    <a:xfrm>
                      <a:off x="0" y="0"/>
                      <a:ext cx="2532478" cy="2177997"/>
                    </a:xfrm>
                    <a:prstGeom prst="rect">
                      <a:avLst/>
                    </a:prstGeom>
                    <a:ln>
                      <a:noFill/>
                    </a:ln>
                    <a:extLst>
                      <a:ext uri="{53640926-AAD7-44D8-BBD7-CCE9431645EC}">
                        <a14:shadowObscured xmlns:a14="http://schemas.microsoft.com/office/drawing/2010/main"/>
                      </a:ext>
                    </a:extLst>
                  </pic:spPr>
                </pic:pic>
              </a:graphicData>
            </a:graphic>
          </wp:inline>
        </w:drawing>
      </w:r>
    </w:p>
    <w:p w14:paraId="6E3A2A64" w14:textId="5D3697E9" w:rsidR="00FD043B" w:rsidRDefault="00B773F6" w:rsidP="00B773F6">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318" w:author="ShaunYoung11" w:date="2021-04-16T20:59:00Z">
        <w:r w:rsidR="00A9360D">
          <w:rPr>
            <w:noProof/>
          </w:rPr>
          <w:t>32</w:t>
        </w:r>
      </w:ins>
      <w:del w:id="319" w:author="ShaunYoung11" w:date="2021-04-16T20:59:00Z">
        <w:r w:rsidR="00F7763A" w:rsidDel="00D6053F">
          <w:rPr>
            <w:noProof/>
          </w:rPr>
          <w:delText>30</w:delText>
        </w:r>
      </w:del>
      <w:r>
        <w:fldChar w:fldCharType="end"/>
      </w:r>
      <w:del w:id="320" w:author="ShaunYoung11" w:date="2021-04-20T00:41:00Z">
        <w:r w:rsidDel="00663460">
          <w:rPr>
            <w:rFonts w:hint="eastAsia"/>
          </w:rPr>
          <w:delText>便捷流转方案</w:delText>
        </w:r>
      </w:del>
      <w:ins w:id="321" w:author="ShaunYoung11" w:date="2021-04-20T00:41:00Z">
        <w:r w:rsidR="00663460">
          <w:rPr>
            <w:rFonts w:hint="eastAsia"/>
          </w:rPr>
          <w:t>设备流通方案示意图</w:t>
        </w:r>
      </w:ins>
    </w:p>
    <w:p w14:paraId="48793D2E" w14:textId="51FA6780" w:rsidR="00FD043B" w:rsidDel="009574C5" w:rsidRDefault="00573815" w:rsidP="008423DD">
      <w:pPr>
        <w:spacing w:before="120" w:after="120"/>
        <w:ind w:firstLine="480"/>
        <w:rPr>
          <w:del w:id="322" w:author="ShaunYoung11" w:date="2021-04-20T00:42:00Z"/>
        </w:rPr>
      </w:pPr>
      <w:del w:id="323" w:author="ShaunYoung11" w:date="2021-04-20T00:42:00Z">
        <w:r w:rsidDel="009574C5">
          <w:delText>例如</w:delText>
        </w:r>
        <w:r w:rsidDel="009574C5">
          <w:rPr>
            <w:b/>
          </w:rPr>
          <w:delText xml:space="preserve"> A </w:delText>
        </w:r>
        <w:r w:rsidDel="009574C5">
          <w:delText>需要从</w:delText>
        </w:r>
        <w:r w:rsidDel="009574C5">
          <w:delText xml:space="preserve"> </w:delText>
        </w:r>
        <w:r w:rsidDel="009574C5">
          <w:rPr>
            <w:b/>
          </w:rPr>
          <w:delText xml:space="preserve">B </w:delText>
        </w:r>
        <w:r w:rsidDel="009574C5">
          <w:delText>处借出某设备，只需要扫描设备上二维码，即可在系统中形成一条借用记录，并更改对应设备目前持有者记录，为保证这一流通过程的安全，</w:delText>
        </w:r>
        <w:r w:rsidDel="009574C5">
          <w:rPr>
            <w:b/>
          </w:rPr>
          <w:delText xml:space="preserve">A </w:delText>
        </w:r>
        <w:r w:rsidDel="009574C5">
          <w:delText>的扫码操作需在</w:delText>
        </w:r>
        <w:r w:rsidDel="009574C5">
          <w:delText xml:space="preserve"> </w:delText>
        </w:r>
        <w:r w:rsidDel="009574C5">
          <w:rPr>
            <w:b/>
          </w:rPr>
          <w:delText xml:space="preserve">B </w:delText>
        </w:r>
        <w:r w:rsidDel="009574C5">
          <w:delText>的监督下完成。（</w:delText>
        </w:r>
        <w:r w:rsidDel="009574C5">
          <w:rPr>
            <w:b/>
          </w:rPr>
          <w:delText>A</w:delText>
        </w:r>
        <w:r w:rsidDel="009574C5">
          <w:delText>、</w:delText>
        </w:r>
        <w:r w:rsidDel="009574C5">
          <w:rPr>
            <w:b/>
          </w:rPr>
          <w:delText xml:space="preserve">B </w:delText>
        </w:r>
        <w:r w:rsidDel="009574C5">
          <w:delText>可指员工或管理员）</w:delText>
        </w:r>
      </w:del>
    </w:p>
    <w:p w14:paraId="6E2CFB7A" w14:textId="77777777" w:rsidR="00FD043B" w:rsidRDefault="00C65695" w:rsidP="00C65695">
      <w:pPr>
        <w:pStyle w:val="3"/>
      </w:pPr>
      <w:bookmarkStart w:id="324" w:name="_Toc69496075"/>
      <w:r>
        <w:rPr>
          <w:rFonts w:hint="eastAsia"/>
        </w:rPr>
        <w:t>5</w:t>
      </w:r>
      <w:r>
        <w:t xml:space="preserve">.2.2 </w:t>
      </w:r>
      <w:r w:rsidR="00573815">
        <w:t>基于生物认证的防作弊策略</w:t>
      </w:r>
      <w:bookmarkEnd w:id="324"/>
    </w:p>
    <w:p w14:paraId="4EB87B7E" w14:textId="18371D75" w:rsidR="00FD043B" w:rsidDel="005E7B9F" w:rsidRDefault="00573815" w:rsidP="009B6954">
      <w:pPr>
        <w:spacing w:before="120" w:after="120"/>
        <w:ind w:firstLine="480"/>
        <w:rPr>
          <w:del w:id="325" w:author="ShaunYoung11" w:date="2021-04-20T00:42:00Z"/>
        </w:rPr>
      </w:pPr>
      <w:del w:id="326" w:author="ShaunYoung11" w:date="2021-04-20T00:42:00Z">
        <w:r w:rsidDel="005E7B9F">
          <w:delText>考虑到设备流通过程中，二维码不具备用户识别作用，存在</w:delText>
        </w:r>
        <w:r w:rsidDel="005E7B9F">
          <w:delText xml:space="preserve"> </w:delText>
        </w:r>
        <w:r w:rsidDel="005E7B9F">
          <w:rPr>
            <w:b/>
          </w:rPr>
          <w:delText xml:space="preserve">A </w:delText>
        </w:r>
        <w:r w:rsidDel="005E7B9F">
          <w:delText>非法使用</w:delText>
        </w:r>
        <w:r w:rsidDel="005E7B9F">
          <w:delText xml:space="preserve"> </w:delText>
        </w:r>
        <w:r w:rsidDel="005E7B9F">
          <w:rPr>
            <w:b/>
          </w:rPr>
          <w:delText xml:space="preserve">B </w:delText>
        </w:r>
        <w:r w:rsidDel="005E7B9F">
          <w:delText>手机对被管理设备进行扫码等</w:delText>
        </w:r>
        <w:r w:rsidDel="005E7B9F">
          <w:rPr>
            <w:b/>
          </w:rPr>
          <w:delText>作弊情况</w:delText>
        </w:r>
        <w:r w:rsidDel="005E7B9F">
          <w:delText>，针对这种情况，该项目使用生物认证技术。</w:delText>
        </w:r>
      </w:del>
    </w:p>
    <w:p w14:paraId="16667A80" w14:textId="750C2505" w:rsidR="00B95D44" w:rsidRDefault="00B95D44" w:rsidP="00B95D44">
      <w:pPr>
        <w:keepNext/>
        <w:spacing w:before="120" w:after="120" w:line="240" w:lineRule="auto"/>
        <w:ind w:firstLineChars="0" w:firstLine="0"/>
        <w:jc w:val="center"/>
      </w:pPr>
      <w:del w:id="327" w:author="ShaunYoung11" w:date="2021-04-20T00:42:00Z">
        <w:r w:rsidDel="00016C9A">
          <w:rPr>
            <w:rFonts w:eastAsia="宋体" w:cs="Times New Roman"/>
            <w:noProof/>
            <w:sz w:val="22"/>
          </w:rPr>
          <w:drawing>
            <wp:inline distT="0" distB="0" distL="0" distR="0" wp14:anchorId="2E4802E6" wp14:editId="5FE0F946">
              <wp:extent cx="2485390" cy="2142851"/>
              <wp:effectExtent l="0" t="0" r="0" b="0"/>
              <wp:docPr id="33" name="Picture 5" descr="Generated"/>
              <wp:cNvGraphicFramePr/>
              <a:graphic xmlns:a="http://schemas.openxmlformats.org/drawingml/2006/main">
                <a:graphicData uri="http://schemas.openxmlformats.org/drawingml/2006/picture">
                  <pic:pic xmlns:pic="http://schemas.openxmlformats.org/drawingml/2006/picture">
                    <pic:nvPicPr>
                      <pic:cNvPr id="5" name="Generated"/>
                      <pic:cNvPicPr/>
                    </pic:nvPicPr>
                    <pic:blipFill rotWithShape="1">
                      <a:blip r:embed="rId48"/>
                      <a:srcRect t="3984" b="6398"/>
                      <a:stretch/>
                    </pic:blipFill>
                    <pic:spPr bwMode="auto">
                      <a:xfrm>
                        <a:off x="0" y="0"/>
                        <a:ext cx="2493638" cy="2149962"/>
                      </a:xfrm>
                      <a:prstGeom prst="rect">
                        <a:avLst/>
                      </a:prstGeom>
                      <a:ln>
                        <a:noFill/>
                      </a:ln>
                      <a:extLst>
                        <a:ext uri="{53640926-AAD7-44D8-BBD7-CCE9431645EC}">
                          <a14:shadowObscured xmlns:a14="http://schemas.microsoft.com/office/drawing/2010/main"/>
                        </a:ext>
                      </a:extLst>
                    </pic:spPr>
                  </pic:pic>
                </a:graphicData>
              </a:graphic>
            </wp:inline>
          </w:drawing>
        </w:r>
      </w:del>
      <w:ins w:id="328" w:author="ShaunYoung11" w:date="2021-04-20T00:42:00Z">
        <w:r w:rsidR="00016C9A" w:rsidRPr="008C028D">
          <w:rPr>
            <w:noProof/>
          </w:rPr>
          <w:drawing>
            <wp:inline distT="0" distB="0" distL="0" distR="0" wp14:anchorId="6DF51F8F" wp14:editId="6FC89CC5">
              <wp:extent cx="3848100" cy="2597150"/>
              <wp:effectExtent l="0" t="0" r="0" b="0"/>
              <wp:docPr id="43" name="Picture 5" descr="Generated"/>
              <wp:cNvGraphicFramePr/>
              <a:graphic xmlns:a="http://schemas.openxmlformats.org/drawingml/2006/main">
                <a:graphicData uri="http://schemas.openxmlformats.org/drawingml/2006/picture">
                  <pic:pic xmlns:pic="http://schemas.openxmlformats.org/drawingml/2006/picture">
                    <pic:nvPicPr>
                      <pic:cNvPr id="5" name="Generated"/>
                      <pic:cNvPicPr/>
                    </pic:nvPicPr>
                    <pic:blipFill rotWithShape="1">
                      <a:blip r:embed="rId49"/>
                      <a:srcRect l="2667" t="4083" r="2820" b="6123"/>
                      <a:stretch/>
                    </pic:blipFill>
                    <pic:spPr bwMode="auto">
                      <a:xfrm>
                        <a:off x="0" y="0"/>
                        <a:ext cx="3855050" cy="2601841"/>
                      </a:xfrm>
                      <a:prstGeom prst="rect">
                        <a:avLst/>
                      </a:prstGeom>
                      <a:ln>
                        <a:noFill/>
                      </a:ln>
                      <a:extLst>
                        <a:ext uri="{53640926-AAD7-44D8-BBD7-CCE9431645EC}">
                          <a14:shadowObscured xmlns:a14="http://schemas.microsoft.com/office/drawing/2010/main"/>
                        </a:ext>
                      </a:extLst>
                    </pic:spPr>
                  </pic:pic>
                </a:graphicData>
              </a:graphic>
            </wp:inline>
          </w:drawing>
        </w:r>
      </w:ins>
    </w:p>
    <w:p w14:paraId="74763F49" w14:textId="4AE86C7B" w:rsidR="00FD043B" w:rsidRDefault="00B95D44" w:rsidP="00B95D44">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329" w:author="ShaunYoung11" w:date="2021-04-16T20:59:00Z">
        <w:r w:rsidR="00A9360D">
          <w:rPr>
            <w:noProof/>
          </w:rPr>
          <w:t>33</w:t>
        </w:r>
      </w:ins>
      <w:del w:id="330" w:author="ShaunYoung11" w:date="2021-04-16T20:59:00Z">
        <w:r w:rsidR="00F7763A" w:rsidDel="00D6053F">
          <w:rPr>
            <w:noProof/>
          </w:rPr>
          <w:delText>31</w:delText>
        </w:r>
      </w:del>
      <w:r>
        <w:fldChar w:fldCharType="end"/>
      </w:r>
      <w:r>
        <w:rPr>
          <w:rFonts w:hint="eastAsia"/>
        </w:rPr>
        <w:t>生物认证防作弊</w:t>
      </w:r>
    </w:p>
    <w:p w14:paraId="59D9C9B7" w14:textId="77777777" w:rsidR="00731CB1" w:rsidRPr="006C54F6" w:rsidRDefault="00731CB1" w:rsidP="00731CB1">
      <w:pPr>
        <w:spacing w:before="120" w:after="120"/>
        <w:ind w:firstLine="480"/>
        <w:rPr>
          <w:ins w:id="331" w:author="ShaunYoung11" w:date="2021-04-20T00:42:00Z"/>
        </w:rPr>
      </w:pPr>
      <w:ins w:id="332" w:author="ShaunYoung11" w:date="2021-04-20T00:42:00Z">
        <w:r>
          <w:rPr>
            <w:rFonts w:hint="eastAsia"/>
          </w:rPr>
          <w:t>如上图所示，</w:t>
        </w:r>
        <w:r>
          <w:t>考虑到</w:t>
        </w:r>
        <w:r>
          <w:rPr>
            <w:rFonts w:hint="eastAsia"/>
          </w:rPr>
          <w:t>在</w:t>
        </w:r>
        <w:r>
          <w:t>设备流通过程中，二</w:t>
        </w:r>
        <w:proofErr w:type="gramStart"/>
        <w:r>
          <w:t>维码</w:t>
        </w:r>
        <w:r>
          <w:rPr>
            <w:rFonts w:hint="eastAsia"/>
          </w:rPr>
          <w:t>及</w:t>
        </w:r>
        <w:proofErr w:type="gramEnd"/>
        <w:r>
          <w:rPr>
            <w:rFonts w:hint="eastAsia"/>
          </w:rPr>
          <w:t>RFID</w:t>
        </w:r>
        <w:r>
          <w:t>不具备用户识别</w:t>
        </w:r>
        <w:r>
          <w:rPr>
            <w:rFonts w:hint="eastAsia"/>
          </w:rPr>
          <w:t>功能</w:t>
        </w:r>
        <w:r>
          <w:t>，存在</w:t>
        </w:r>
        <w:r>
          <w:rPr>
            <w:rFonts w:hint="eastAsia"/>
          </w:rPr>
          <w:t>员工</w:t>
        </w:r>
        <w:r>
          <w:t xml:space="preserve"> </w:t>
        </w:r>
        <w:r>
          <w:rPr>
            <w:b/>
          </w:rPr>
          <w:t xml:space="preserve">A </w:t>
        </w:r>
        <w:r w:rsidRPr="006C54F6">
          <w:rPr>
            <w:b/>
            <w:bCs/>
          </w:rPr>
          <w:t>非法使用</w:t>
        </w:r>
        <w:r>
          <w:t xml:space="preserve"> </w:t>
        </w:r>
        <w:r>
          <w:rPr>
            <w:rFonts w:hint="eastAsia"/>
          </w:rPr>
          <w:t>员工</w:t>
        </w:r>
        <w:r>
          <w:rPr>
            <w:b/>
          </w:rPr>
          <w:t xml:space="preserve">B </w:t>
        </w:r>
        <w:r>
          <w:rPr>
            <w:rFonts w:hint="eastAsia"/>
            <w:bCs/>
          </w:rPr>
          <w:t>的</w:t>
        </w:r>
        <w:r>
          <w:t>手机</w:t>
        </w:r>
        <w:r>
          <w:rPr>
            <w:rFonts w:hint="eastAsia"/>
          </w:rPr>
          <w:t>完成借用动作的可能性</w:t>
        </w:r>
        <w:r>
          <w:t>。针对</w:t>
        </w:r>
        <w:r>
          <w:rPr>
            <w:rFonts w:hint="eastAsia"/>
          </w:rPr>
          <w:t>此类情景</w:t>
        </w:r>
        <w:r>
          <w:t>，该</w:t>
        </w:r>
        <w:r>
          <w:rPr>
            <w:rFonts w:hint="eastAsia"/>
          </w:rPr>
          <w:t>系统对相关功能的</w:t>
        </w:r>
        <w:r>
          <w:t>使用</w:t>
        </w:r>
        <w:r>
          <w:rPr>
            <w:rFonts w:hint="eastAsia"/>
          </w:rPr>
          <w:t>采取了</w:t>
        </w:r>
        <w:r>
          <w:t>生物认证</w:t>
        </w:r>
        <w:r>
          <w:rPr>
            <w:rFonts w:hint="eastAsia"/>
          </w:rPr>
          <w:t>手段</w:t>
        </w:r>
        <w:r>
          <w:t>。</w:t>
        </w:r>
        <w:r>
          <w:rPr>
            <w:rFonts w:hint="eastAsia"/>
          </w:rPr>
          <w:t>在设备带出校验环节中，存在非法带出设备并使用</w:t>
        </w:r>
        <w:r w:rsidRPr="006C54F6">
          <w:rPr>
            <w:rFonts w:hint="eastAsia"/>
            <w:b/>
            <w:bCs/>
          </w:rPr>
          <w:t>照片假扮真人</w:t>
        </w:r>
        <w:r>
          <w:rPr>
            <w:rFonts w:hint="eastAsia"/>
          </w:rPr>
          <w:t>的可能性，在人脸认证方面也采取了</w:t>
        </w:r>
        <w:r w:rsidRPr="006E0FD1">
          <w:rPr>
            <w:rFonts w:hint="eastAsia"/>
            <w:b/>
            <w:bCs/>
          </w:rPr>
          <w:t>活体检测</w:t>
        </w:r>
        <w:r>
          <w:rPr>
            <w:rFonts w:hint="eastAsia"/>
          </w:rPr>
          <w:t>相关手段。</w:t>
        </w:r>
      </w:ins>
    </w:p>
    <w:p w14:paraId="7766DBF6" w14:textId="5DF6A30B" w:rsidR="00FD043B" w:rsidDel="00731CB1" w:rsidRDefault="00573815">
      <w:pPr>
        <w:spacing w:before="120" w:after="120"/>
        <w:ind w:firstLine="440"/>
        <w:jc w:val="left"/>
        <w:rPr>
          <w:del w:id="333" w:author="ShaunYoung11" w:date="2021-04-20T00:42:00Z"/>
        </w:rPr>
      </w:pPr>
      <w:del w:id="334" w:author="ShaunYoung11" w:date="2021-04-20T00:42:00Z">
        <w:r w:rsidDel="00731CB1">
          <w:rPr>
            <w:rFonts w:cs="Times New Roman"/>
            <w:sz w:val="22"/>
          </w:rPr>
          <w:lastRenderedPageBreak/>
          <w:delText>在每次扫码之后，向服务器发起更改设备状态的请求之前，需要用户在微信小程序端完成生物认证，如指纹、人脸识别等。对于不支持以上两种生物认证的用户设备，该项目设计了输入密码的方式进行适配，以</w:delText>
        </w:r>
        <w:r w:rsidDel="00731CB1">
          <w:rPr>
            <w:rFonts w:cs="Times New Roman"/>
            <w:b/>
            <w:sz w:val="22"/>
          </w:rPr>
          <w:delText>防止作弊</w:delText>
        </w:r>
        <w:r w:rsidDel="00731CB1">
          <w:rPr>
            <w:rFonts w:cs="Times New Roman"/>
            <w:sz w:val="22"/>
          </w:rPr>
          <w:delText>情况发生。</w:delText>
        </w:r>
      </w:del>
    </w:p>
    <w:p w14:paraId="401163BA" w14:textId="77777777" w:rsidR="00FD043B" w:rsidRDefault="00E23C59" w:rsidP="00E23C59">
      <w:pPr>
        <w:pStyle w:val="2"/>
      </w:pPr>
      <w:bookmarkStart w:id="335" w:name="_Toc69496076"/>
      <w:r>
        <w:rPr>
          <w:rFonts w:hint="eastAsia"/>
        </w:rPr>
        <w:t>5</w:t>
      </w:r>
      <w:r>
        <w:t>.3</w:t>
      </w:r>
      <w:r w:rsidR="00CA4DCD">
        <w:t xml:space="preserve"> </w:t>
      </w:r>
      <w:r w:rsidR="00573815">
        <w:t>设备非正常带出报警机制</w:t>
      </w:r>
      <w:bookmarkEnd w:id="335"/>
    </w:p>
    <w:p w14:paraId="762BBE0B" w14:textId="77777777" w:rsidR="00183D6F" w:rsidRDefault="00F42C80" w:rsidP="00183D6F">
      <w:pPr>
        <w:keepNext/>
        <w:spacing w:before="120" w:after="120" w:line="240" w:lineRule="auto"/>
        <w:ind w:firstLineChars="0" w:firstLine="0"/>
        <w:jc w:val="center"/>
      </w:pPr>
      <w:r>
        <w:rPr>
          <w:rFonts w:eastAsia="宋体" w:cs="Times New Roman"/>
          <w:noProof/>
          <w:sz w:val="22"/>
        </w:rPr>
        <w:drawing>
          <wp:inline distT="0" distB="0" distL="0" distR="0" wp14:anchorId="7B901ED0" wp14:editId="62FB14E9">
            <wp:extent cx="4114165" cy="4514850"/>
            <wp:effectExtent l="0" t="0" r="0" b="0"/>
            <wp:docPr id="34"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50"/>
                    <a:srcRect t="5044" b="12509"/>
                    <a:stretch/>
                  </pic:blipFill>
                  <pic:spPr bwMode="auto">
                    <a:xfrm>
                      <a:off x="0" y="0"/>
                      <a:ext cx="4125350" cy="4527124"/>
                    </a:xfrm>
                    <a:prstGeom prst="rect">
                      <a:avLst/>
                    </a:prstGeom>
                    <a:ln>
                      <a:noFill/>
                    </a:ln>
                    <a:extLst>
                      <a:ext uri="{53640926-AAD7-44D8-BBD7-CCE9431645EC}">
                        <a14:shadowObscured xmlns:a14="http://schemas.microsoft.com/office/drawing/2010/main"/>
                      </a:ext>
                    </a:extLst>
                  </pic:spPr>
                </pic:pic>
              </a:graphicData>
            </a:graphic>
          </wp:inline>
        </w:drawing>
      </w:r>
    </w:p>
    <w:p w14:paraId="0726A648" w14:textId="7293299A" w:rsidR="00FD043B" w:rsidRDefault="00183D6F" w:rsidP="00183D6F">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336" w:author="ShaunYoung11" w:date="2021-04-16T20:59:00Z">
        <w:r w:rsidR="00A9360D">
          <w:rPr>
            <w:noProof/>
          </w:rPr>
          <w:t>34</w:t>
        </w:r>
      </w:ins>
      <w:del w:id="337" w:author="ShaunYoung11" w:date="2021-04-16T20:59:00Z">
        <w:r w:rsidR="00F7763A" w:rsidDel="00D6053F">
          <w:rPr>
            <w:noProof/>
          </w:rPr>
          <w:delText>32</w:delText>
        </w:r>
      </w:del>
      <w:r>
        <w:fldChar w:fldCharType="end"/>
      </w:r>
      <w:r>
        <w:rPr>
          <w:rFonts w:hint="eastAsia"/>
        </w:rPr>
        <w:t>非正常带出报警机制</w:t>
      </w:r>
      <w:ins w:id="338" w:author="ShaunYoung11" w:date="2021-04-20T00:43:00Z">
        <w:r w:rsidR="009F07B2">
          <w:rPr>
            <w:rFonts w:hint="eastAsia"/>
          </w:rPr>
          <w:t>示意图</w:t>
        </w:r>
      </w:ins>
    </w:p>
    <w:p w14:paraId="70C5DC6A" w14:textId="33ADBC0B" w:rsidR="00FD043B" w:rsidRDefault="00B542B8" w:rsidP="00B542B8">
      <w:pPr>
        <w:pStyle w:val="3"/>
        <w:rPr>
          <w:rFonts w:hint="eastAsia"/>
        </w:rPr>
      </w:pPr>
      <w:bookmarkStart w:id="339" w:name="_Toc69496077"/>
      <w:r>
        <w:rPr>
          <w:rFonts w:hint="eastAsia"/>
        </w:rPr>
        <w:t>5</w:t>
      </w:r>
      <w:r>
        <w:t xml:space="preserve">.3.1 </w:t>
      </w:r>
      <w:r w:rsidR="00573815">
        <w:t>基于</w:t>
      </w:r>
      <w:r w:rsidR="00573815">
        <w:t>RFID</w:t>
      </w:r>
      <w:r w:rsidR="00573815">
        <w:t>的高效</w:t>
      </w:r>
      <w:ins w:id="340" w:author="ShaunYoung11" w:date="2021-04-20T00:43:00Z">
        <w:r w:rsidR="00FF28CF">
          <w:rPr>
            <w:rFonts w:hint="eastAsia"/>
          </w:rPr>
          <w:t>探测手段</w:t>
        </w:r>
      </w:ins>
      <w:del w:id="341" w:author="ShaunYoung11" w:date="2021-04-20T00:43:00Z">
        <w:r w:rsidR="00573815" w:rsidDel="00FF28CF">
          <w:delText>设备带出检测</w:delText>
        </w:r>
      </w:del>
      <w:bookmarkEnd w:id="339"/>
    </w:p>
    <w:p w14:paraId="36830FCE" w14:textId="19A50772" w:rsidR="00631F7D" w:rsidRPr="00631F7D" w:rsidRDefault="00573815" w:rsidP="00631F7D">
      <w:pPr>
        <w:spacing w:before="120" w:after="120"/>
        <w:ind w:firstLine="480"/>
        <w:rPr>
          <w:rFonts w:hint="eastAsia"/>
          <w:rPrChange w:id="342" w:author="ShaunYoung11" w:date="2021-04-20T00:43:00Z">
            <w:rPr>
              <w:rFonts w:hint="eastAsia"/>
            </w:rPr>
          </w:rPrChange>
        </w:rPr>
        <w:pPrChange w:id="343" w:author="ShaunYoung11" w:date="2021-04-20T00:43:00Z">
          <w:pPr>
            <w:spacing w:before="120" w:after="120"/>
            <w:ind w:firstLine="480"/>
          </w:pPr>
        </w:pPrChange>
      </w:pPr>
      <w:del w:id="344" w:author="ShaunYoung11" w:date="2021-04-20T00:43:00Z">
        <w:r w:rsidDel="00631F7D">
          <w:delText>在公司出口道闸处安装高频</w:delText>
        </w:r>
        <w:r w:rsidDel="00631F7D">
          <w:delText>RFID</w:delText>
        </w:r>
        <w:r w:rsidDel="00631F7D">
          <w:delText>探测器，精准探测设备</w:delText>
        </w:r>
        <w:r w:rsidDel="00631F7D">
          <w:delText>RFID</w:delText>
        </w:r>
        <w:r w:rsidDel="00631F7D">
          <w:delText>芯片信号，及时捕获设备信息，确保每一个设备被带出公司时都在系统的管控之下。</w:delText>
        </w:r>
      </w:del>
      <w:ins w:id="345" w:author="ShaunYoung11" w:date="2021-04-20T00:43:00Z">
        <w:r w:rsidR="00631F7D">
          <w:t>在公司出</w:t>
        </w:r>
        <w:proofErr w:type="gramStart"/>
        <w:r w:rsidR="00631F7D">
          <w:t>口道闸处安装</w:t>
        </w:r>
        <w:proofErr w:type="gramEnd"/>
        <w:r w:rsidR="00631F7D">
          <w:rPr>
            <w:rFonts w:hint="eastAsia"/>
          </w:rPr>
          <w:t>超</w:t>
        </w:r>
        <w:r w:rsidR="00631F7D">
          <w:t>高频</w:t>
        </w:r>
        <w:r w:rsidR="00631F7D">
          <w:t>RFID</w:t>
        </w:r>
        <w:r w:rsidR="00631F7D">
          <w:t>探测器，精准探测设备</w:t>
        </w:r>
        <w:r w:rsidR="00631F7D">
          <w:t>RFID</w:t>
        </w:r>
        <w:r w:rsidR="00631F7D">
          <w:t>信号，及时捕获设备信息，确保每一</w:t>
        </w:r>
        <w:r w:rsidR="00631F7D">
          <w:rPr>
            <w:rFonts w:hint="eastAsia"/>
          </w:rPr>
          <w:t>台</w:t>
        </w:r>
        <w:r w:rsidR="00631F7D">
          <w:t>设备被带出公司</w:t>
        </w:r>
        <w:r w:rsidR="00631F7D">
          <w:rPr>
            <w:rFonts w:hint="eastAsia"/>
          </w:rPr>
          <w:t>都是合法行为</w:t>
        </w:r>
        <w:r w:rsidR="00631F7D">
          <w:t>。</w:t>
        </w:r>
      </w:ins>
    </w:p>
    <w:p w14:paraId="7DF2B0B9" w14:textId="77777777" w:rsidR="00FD043B" w:rsidRDefault="00F97B14" w:rsidP="00F97B14">
      <w:pPr>
        <w:pStyle w:val="3"/>
      </w:pPr>
      <w:bookmarkStart w:id="346" w:name="_Toc69496078"/>
      <w:r>
        <w:rPr>
          <w:rFonts w:hint="eastAsia"/>
        </w:rPr>
        <w:t>5</w:t>
      </w:r>
      <w:r>
        <w:t xml:space="preserve">.3.2 </w:t>
      </w:r>
      <w:r w:rsidR="00573815">
        <w:t>基于人脸识别的合法性</w:t>
      </w:r>
      <w:del w:id="347" w:author="ShaunYoung11" w:date="2021-04-20T00:43:00Z">
        <w:r w:rsidR="00573815" w:rsidDel="00860DD0">
          <w:delText>智能</w:delText>
        </w:r>
      </w:del>
      <w:r w:rsidR="00573815">
        <w:t>校验</w:t>
      </w:r>
      <w:bookmarkEnd w:id="346"/>
    </w:p>
    <w:p w14:paraId="3CD7FC79" w14:textId="5C7F5647" w:rsidR="00DF137D" w:rsidRPr="00DF137D" w:rsidRDefault="00573815" w:rsidP="00DF137D">
      <w:pPr>
        <w:spacing w:before="120" w:after="120"/>
        <w:ind w:firstLine="480"/>
        <w:rPr>
          <w:rFonts w:hint="eastAsia"/>
          <w:rPrChange w:id="348" w:author="ShaunYoung11" w:date="2021-04-20T00:44:00Z">
            <w:rPr>
              <w:rFonts w:hint="eastAsia"/>
            </w:rPr>
          </w:rPrChange>
        </w:rPr>
        <w:pPrChange w:id="349" w:author="ShaunYoung11" w:date="2021-04-20T00:44:00Z">
          <w:pPr>
            <w:spacing w:before="120" w:after="120"/>
            <w:ind w:firstLine="480"/>
          </w:pPr>
        </w:pPrChange>
      </w:pPr>
      <w:del w:id="350" w:author="ShaunYoung11" w:date="2021-04-20T00:44:00Z">
        <w:r w:rsidDel="00DF137D">
          <w:delText>安装高频</w:delText>
        </w:r>
        <w:r w:rsidDel="00DF137D">
          <w:delText>RFID</w:delText>
        </w:r>
        <w:r w:rsidDel="00DF137D">
          <w:delText>探测器的同时，也在出口的合适位置安装了高清摄像头，用于拍摄携带者照片，后续进行相关合法性校验。考虑到该环节存在人为作弊可能，在人脸识别时还会对拍摄的照片进行</w:delText>
        </w:r>
        <w:r w:rsidDel="00DF137D">
          <w:rPr>
            <w:b/>
          </w:rPr>
          <w:delText>活体检测</w:delText>
        </w:r>
        <w:r w:rsidDel="00DF137D">
          <w:delText>，确保所拍摄的照片为真实的活体人像。</w:delText>
        </w:r>
      </w:del>
      <w:ins w:id="351" w:author="ShaunYoung11" w:date="2021-04-20T00:44:00Z">
        <w:r w:rsidR="00DF137D">
          <w:t>安装</w:t>
        </w:r>
        <w:r w:rsidR="00DF137D">
          <w:rPr>
            <w:rFonts w:hint="eastAsia"/>
          </w:rPr>
          <w:t>超</w:t>
        </w:r>
        <w:r w:rsidR="00DF137D">
          <w:t>高频</w:t>
        </w:r>
        <w:r w:rsidR="00DF137D">
          <w:t>RFID</w:t>
        </w:r>
        <w:r w:rsidR="00DF137D">
          <w:t>探测器的同时，也在出口的合适位置安装了高清摄像头，用于拍摄携带者照片，进行后续相关合法性校验。</w:t>
        </w:r>
        <w:r w:rsidR="00DF137D">
          <w:rPr>
            <w:rFonts w:hint="eastAsia"/>
          </w:rPr>
          <w:t>在上文中提到，</w:t>
        </w:r>
        <w:r w:rsidR="00DF137D">
          <w:t>该环节存在人为作弊可能</w:t>
        </w:r>
        <w:r w:rsidR="00DF137D">
          <w:rPr>
            <w:rFonts w:hint="eastAsia"/>
          </w:rPr>
          <w:t>性</w:t>
        </w:r>
        <w:r w:rsidR="00DF137D">
          <w:t>，</w:t>
        </w:r>
        <w:r w:rsidR="00DF137D">
          <w:rPr>
            <w:rFonts w:hint="eastAsia"/>
          </w:rPr>
          <w:t>进行人脸识别时会伴随</w:t>
        </w:r>
        <w:r w:rsidR="00DF137D">
          <w:t>进行</w:t>
        </w:r>
        <w:r w:rsidR="00DF137D">
          <w:rPr>
            <w:b/>
          </w:rPr>
          <w:t>活体检测</w:t>
        </w:r>
        <w:r w:rsidR="00DF137D">
          <w:t>，确保所拍摄的照片为真实的</w:t>
        </w:r>
        <w:r w:rsidR="00DF137D">
          <w:rPr>
            <w:rFonts w:hint="eastAsia"/>
          </w:rPr>
          <w:t>人像。</w:t>
        </w:r>
      </w:ins>
    </w:p>
    <w:p w14:paraId="6549E256" w14:textId="77777777" w:rsidR="00FD043B" w:rsidRDefault="00584FA4" w:rsidP="00584FA4">
      <w:pPr>
        <w:pStyle w:val="3"/>
      </w:pPr>
      <w:bookmarkStart w:id="352" w:name="_Toc69496079"/>
      <w:r>
        <w:rPr>
          <w:rFonts w:hint="eastAsia"/>
        </w:rPr>
        <w:lastRenderedPageBreak/>
        <w:t>5</w:t>
      </w:r>
      <w:r>
        <w:t xml:space="preserve">.3.3 </w:t>
      </w:r>
      <w:del w:id="353" w:author="ShaunYoung11" w:date="2021-04-20T00:44:00Z">
        <w:r w:rsidR="00573815" w:rsidDel="00814FCC">
          <w:delText>设备</w:delText>
        </w:r>
      </w:del>
      <w:r w:rsidR="00573815">
        <w:t>非正常带出行为</w:t>
      </w:r>
      <w:del w:id="354" w:author="ShaunYoung11" w:date="2021-04-20T00:44:00Z">
        <w:r w:rsidR="00573815" w:rsidDel="000F0950">
          <w:delText>的</w:delText>
        </w:r>
      </w:del>
      <w:r w:rsidR="00573815">
        <w:t>自动报警与记录</w:t>
      </w:r>
      <w:bookmarkEnd w:id="352"/>
    </w:p>
    <w:p w14:paraId="34C9405B" w14:textId="0810FEEF" w:rsidR="00B4257A" w:rsidRPr="00B4257A" w:rsidRDefault="00573815" w:rsidP="00B4257A">
      <w:pPr>
        <w:spacing w:before="120" w:after="120"/>
        <w:ind w:firstLine="480"/>
        <w:rPr>
          <w:rFonts w:hint="eastAsia"/>
          <w:rPrChange w:id="355" w:author="ShaunYoung11" w:date="2021-04-20T00:44:00Z">
            <w:rPr>
              <w:rFonts w:hint="eastAsia"/>
            </w:rPr>
          </w:rPrChange>
        </w:rPr>
        <w:pPrChange w:id="356" w:author="ShaunYoung11" w:date="2021-04-20T00:44:00Z">
          <w:pPr>
            <w:spacing w:before="120" w:after="120"/>
            <w:ind w:firstLine="480"/>
          </w:pPr>
        </w:pPrChange>
      </w:pPr>
      <w:del w:id="357" w:author="ShaunYoung11" w:date="2021-04-20T00:44:00Z">
        <w:r w:rsidDel="00B4257A">
          <w:delText>当某设备被携带至公司门口道闸处时，会被该系统检测到，并通过道闸处摄像头拍摄携带者照片，并通过服务器识别本次携带行为是否合法。并根据校验结果触发相关报警机制并实时记录。</w:delText>
        </w:r>
      </w:del>
      <w:ins w:id="358" w:author="ShaunYoung11" w:date="2021-04-20T00:44:00Z">
        <w:r w:rsidR="00B4257A">
          <w:t>当设备被携带至公司</w:t>
        </w:r>
        <w:r w:rsidR="00B4257A">
          <w:rPr>
            <w:rFonts w:hint="eastAsia"/>
          </w:rPr>
          <w:t>出</w:t>
        </w:r>
        <w:proofErr w:type="gramStart"/>
        <w:r w:rsidR="00B4257A">
          <w:rPr>
            <w:rFonts w:hint="eastAsia"/>
          </w:rPr>
          <w:t>口</w:t>
        </w:r>
        <w:r w:rsidR="00B4257A">
          <w:t>道闸处时</w:t>
        </w:r>
        <w:proofErr w:type="gramEnd"/>
        <w:r w:rsidR="00B4257A">
          <w:t>，会被该系统检测到，通过</w:t>
        </w:r>
        <w:proofErr w:type="gramStart"/>
        <w:r w:rsidR="00B4257A">
          <w:t>道闸处摄像头</w:t>
        </w:r>
        <w:proofErr w:type="gramEnd"/>
        <w:r w:rsidR="00B4257A">
          <w:t>拍摄携带者照片，</w:t>
        </w:r>
        <w:r w:rsidR="00B4257A">
          <w:rPr>
            <w:rFonts w:hint="eastAsia"/>
          </w:rPr>
          <w:t>并</w:t>
        </w:r>
        <w:r w:rsidR="00B4257A">
          <w:t>通过</w:t>
        </w:r>
        <w:r w:rsidR="00B4257A">
          <w:rPr>
            <w:rFonts w:hint="eastAsia"/>
          </w:rPr>
          <w:t>人脸引擎校验</w:t>
        </w:r>
        <w:r w:rsidR="00B4257A">
          <w:t>本次携带行为是否合法，</w:t>
        </w:r>
        <w:r w:rsidR="00B4257A">
          <w:rPr>
            <w:rFonts w:hint="eastAsia"/>
          </w:rPr>
          <w:t>采取相应的放行策略或报警机制，并</w:t>
        </w:r>
        <w:r w:rsidR="00B4257A">
          <w:t>实时记录</w:t>
        </w:r>
        <w:r w:rsidR="00B4257A">
          <w:rPr>
            <w:rFonts w:hint="eastAsia"/>
          </w:rPr>
          <w:t>非法人员人像信息</w:t>
        </w:r>
        <w:r w:rsidR="00B4257A">
          <w:t>。</w:t>
        </w:r>
      </w:ins>
      <w:bookmarkStart w:id="359" w:name="_GoBack"/>
      <w:bookmarkEnd w:id="359"/>
    </w:p>
    <w:p w14:paraId="78BE167E" w14:textId="77777777" w:rsidR="00FD043B" w:rsidRDefault="006329B2" w:rsidP="006329B2">
      <w:pPr>
        <w:pStyle w:val="1"/>
      </w:pPr>
      <w:bookmarkStart w:id="360" w:name="_Toc69496080"/>
      <w:r>
        <w:rPr>
          <w:rFonts w:hint="eastAsia"/>
        </w:rPr>
        <w:t>6</w:t>
      </w:r>
      <w:r>
        <w:t xml:space="preserve"> </w:t>
      </w:r>
      <w:r w:rsidR="00573815">
        <w:t>结语</w:t>
      </w:r>
      <w:bookmarkEnd w:id="360"/>
    </w:p>
    <w:p w14:paraId="2F71DBDB" w14:textId="77777777" w:rsidR="00FD043B" w:rsidRDefault="00573815" w:rsidP="002E4AB5">
      <w:pPr>
        <w:spacing w:before="120" w:after="120"/>
        <w:ind w:firstLine="480"/>
      </w:pPr>
      <w:r>
        <w:t>该项目聚焦企业设备管理需求，利用人脸识别结合</w:t>
      </w:r>
      <w:r>
        <w:t xml:space="preserve"> RFID </w:t>
      </w:r>
      <w:r>
        <w:t>标签扫描等诸多创新技术手段，解决目前管理方案存在的痛点，管理设备入库、内部流通、借还、带出、盘点、追踪所有环节，功能全面，同时考虑实际使用情况，兼顾便利性与安全性，具有很高的实际应用价值。</w:t>
      </w:r>
    </w:p>
    <w:p w14:paraId="3E0C329B" w14:textId="77777777" w:rsidR="00FD043B" w:rsidRDefault="00FD043B">
      <w:pPr>
        <w:spacing w:before="120" w:after="120"/>
        <w:ind w:firstLine="480"/>
        <w:jc w:val="left"/>
      </w:pPr>
    </w:p>
    <w:sectPr w:rsidR="00FD043B" w:rsidSect="008A4681">
      <w:headerReference w:type="even" r:id="rId51"/>
      <w:headerReference w:type="default" r:id="rId52"/>
      <w:footerReference w:type="default" r:id="rId53"/>
      <w:headerReference w:type="first" r:id="rId54"/>
      <w:pgSz w:w="12240" w:h="15840"/>
      <w:pgMar w:top="1134" w:right="1134" w:bottom="1134" w:left="1134" w:header="720" w:footer="720" w:gutter="56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FC1E61" w14:textId="77777777" w:rsidR="006308E8" w:rsidRDefault="006308E8">
      <w:pPr>
        <w:spacing w:before="120" w:after="120" w:line="240" w:lineRule="auto"/>
        <w:ind w:firstLine="480"/>
      </w:pPr>
      <w:r>
        <w:separator/>
      </w:r>
    </w:p>
  </w:endnote>
  <w:endnote w:type="continuationSeparator" w:id="0">
    <w:p w14:paraId="58042851" w14:textId="77777777" w:rsidR="006308E8" w:rsidRDefault="006308E8">
      <w:pPr>
        <w:spacing w:before="120" w:after="12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A2919D" w14:textId="77777777" w:rsidR="005B580A" w:rsidRDefault="005B580A">
    <w:pPr>
      <w:spacing w:before="120" w:after="120"/>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43F542" w14:textId="77777777" w:rsidR="006308E8" w:rsidRDefault="006308E8">
      <w:pPr>
        <w:spacing w:before="120" w:after="120" w:line="240" w:lineRule="auto"/>
        <w:ind w:firstLine="480"/>
      </w:pPr>
      <w:r>
        <w:separator/>
      </w:r>
    </w:p>
  </w:footnote>
  <w:footnote w:type="continuationSeparator" w:id="0">
    <w:p w14:paraId="2AA7BEDD" w14:textId="77777777" w:rsidR="006308E8" w:rsidRDefault="006308E8">
      <w:pPr>
        <w:spacing w:before="120" w:after="12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AD325" w14:textId="77777777" w:rsidR="005B580A" w:rsidRDefault="006308E8">
    <w:pPr>
      <w:spacing w:before="120" w:after="120"/>
      <w:ind w:firstLine="480"/>
    </w:pPr>
    <w:r>
      <w:rPr>
        <w:noProof/>
      </w:rPr>
      <w:pict w14:anchorId="6658BE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2" type="#_x0000_t136" style="position:absolute;left:0;text-align:left;margin-left:0;margin-top:0;width:50pt;height:50pt;z-index:251656704;visibility:hidden">
          <o:lock v:ext="edit" selection="t" text="f" shapetype="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EE103" w14:textId="77777777" w:rsidR="005B580A" w:rsidRDefault="005B580A">
    <w:pPr>
      <w:spacing w:before="120" w:after="120"/>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7A1BC" w14:textId="77777777" w:rsidR="005B580A" w:rsidRDefault="006308E8">
    <w:pPr>
      <w:spacing w:before="120" w:after="120"/>
      <w:ind w:firstLine="480"/>
    </w:pPr>
    <w:r>
      <w:rPr>
        <w:noProof/>
      </w:rPr>
      <w:pict w14:anchorId="758ACD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3" type="#_x0000_t136" style="position:absolute;left:0;text-align:left;margin-left:0;margin-top:0;width:50pt;height:50pt;z-index:251655680;visibility:hidden">
          <o:lock v:ext="edit" selection="t" text="f" shapetype="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629AC"/>
    <w:multiLevelType w:val="multilevel"/>
    <w:tmpl w:val="E6F2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114EFA"/>
    <w:multiLevelType w:val="hybridMultilevel"/>
    <w:tmpl w:val="26F4E6A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CB24A63"/>
    <w:multiLevelType w:val="hybridMultilevel"/>
    <w:tmpl w:val="B832D5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250376"/>
    <w:multiLevelType w:val="hybridMultilevel"/>
    <w:tmpl w:val="F27629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F1F57AC"/>
    <w:multiLevelType w:val="hybridMultilevel"/>
    <w:tmpl w:val="518495E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302709B"/>
    <w:multiLevelType w:val="hybridMultilevel"/>
    <w:tmpl w:val="E07ED456"/>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A416A78"/>
    <w:multiLevelType w:val="hybridMultilevel"/>
    <w:tmpl w:val="856CE97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ABC5C87"/>
    <w:multiLevelType w:val="hybridMultilevel"/>
    <w:tmpl w:val="BDE469E4"/>
    <w:lvl w:ilvl="0" w:tplc="0409000D">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FA10E79"/>
    <w:multiLevelType w:val="hybridMultilevel"/>
    <w:tmpl w:val="F33CC49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2D21345"/>
    <w:multiLevelType w:val="hybridMultilevel"/>
    <w:tmpl w:val="07882E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33D0C27"/>
    <w:multiLevelType w:val="hybridMultilevel"/>
    <w:tmpl w:val="BC8844F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29111D81"/>
    <w:multiLevelType w:val="hybridMultilevel"/>
    <w:tmpl w:val="1CA2DE78"/>
    <w:lvl w:ilvl="0" w:tplc="0409000D">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9AD0A63"/>
    <w:multiLevelType w:val="multilevel"/>
    <w:tmpl w:val="6192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B30C04"/>
    <w:multiLevelType w:val="hybridMultilevel"/>
    <w:tmpl w:val="244E08E4"/>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15:restartNumberingAfterBreak="0">
    <w:nsid w:val="3B421096"/>
    <w:multiLevelType w:val="hybridMultilevel"/>
    <w:tmpl w:val="D7FA19C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E6868DC"/>
    <w:multiLevelType w:val="hybridMultilevel"/>
    <w:tmpl w:val="376ECA0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0374029"/>
    <w:multiLevelType w:val="hybridMultilevel"/>
    <w:tmpl w:val="44BEC372"/>
    <w:lvl w:ilvl="0" w:tplc="0409000D">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17B53B6"/>
    <w:multiLevelType w:val="multilevel"/>
    <w:tmpl w:val="8B78D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414B82"/>
    <w:multiLevelType w:val="hybridMultilevel"/>
    <w:tmpl w:val="06D693F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3C65762"/>
    <w:multiLevelType w:val="multilevel"/>
    <w:tmpl w:val="4A482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5373FB"/>
    <w:multiLevelType w:val="hybridMultilevel"/>
    <w:tmpl w:val="2A660BB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46795DE2"/>
    <w:multiLevelType w:val="hybridMultilevel"/>
    <w:tmpl w:val="CAE4426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8331C60"/>
    <w:multiLevelType w:val="hybridMultilevel"/>
    <w:tmpl w:val="A56A679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BB53684"/>
    <w:multiLevelType w:val="hybridMultilevel"/>
    <w:tmpl w:val="4F8C233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E5E3683"/>
    <w:multiLevelType w:val="hybridMultilevel"/>
    <w:tmpl w:val="D6784E8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177020C"/>
    <w:multiLevelType w:val="hybridMultilevel"/>
    <w:tmpl w:val="3092BC1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1D23489"/>
    <w:multiLevelType w:val="multilevel"/>
    <w:tmpl w:val="6D061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D944B0"/>
    <w:multiLevelType w:val="multilevel"/>
    <w:tmpl w:val="ACAE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7745F2"/>
    <w:multiLevelType w:val="multilevel"/>
    <w:tmpl w:val="120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8A5C15"/>
    <w:multiLevelType w:val="hybridMultilevel"/>
    <w:tmpl w:val="CA14079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C185F94"/>
    <w:multiLevelType w:val="hybridMultilevel"/>
    <w:tmpl w:val="C016B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0057688"/>
    <w:multiLevelType w:val="hybridMultilevel"/>
    <w:tmpl w:val="14E4C978"/>
    <w:lvl w:ilvl="0" w:tplc="0409000D">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605569CD"/>
    <w:multiLevelType w:val="hybridMultilevel"/>
    <w:tmpl w:val="8AB49F86"/>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64AA0AE9"/>
    <w:multiLevelType w:val="hybridMultilevel"/>
    <w:tmpl w:val="69E02BFE"/>
    <w:lvl w:ilvl="0" w:tplc="0409000D">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C635479"/>
    <w:multiLevelType w:val="hybridMultilevel"/>
    <w:tmpl w:val="BB344E7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6CEE42CB"/>
    <w:multiLevelType w:val="multilevel"/>
    <w:tmpl w:val="41C6AC50"/>
    <w:lvl w:ilvl="0">
      <w:start w:val="1"/>
      <w:numFmt w:val="decimal"/>
      <w:lvlText w:val="%1."/>
      <w:lvlJc w:val="left"/>
      <w:pPr>
        <w:ind w:left="420" w:hanging="420"/>
      </w:pPr>
    </w:lvl>
    <w:lvl w:ilvl="1">
      <w:start w:val="3"/>
      <w:numFmt w:val="decimal"/>
      <w:isLgl/>
      <w:lvlText w:val="%1.%2"/>
      <w:lvlJc w:val="left"/>
      <w:pPr>
        <w:ind w:left="624" w:hanging="624"/>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6EF62F39"/>
    <w:multiLevelType w:val="multilevel"/>
    <w:tmpl w:val="9A7E3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D059FB"/>
    <w:multiLevelType w:val="hybridMultilevel"/>
    <w:tmpl w:val="2DC2BF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5057EFD"/>
    <w:multiLevelType w:val="hybridMultilevel"/>
    <w:tmpl w:val="15ACE30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9" w15:restartNumberingAfterBreak="0">
    <w:nsid w:val="764A38DD"/>
    <w:multiLevelType w:val="hybridMultilevel"/>
    <w:tmpl w:val="57721BF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9016171"/>
    <w:multiLevelType w:val="multilevel"/>
    <w:tmpl w:val="1108A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F41319B"/>
    <w:multiLevelType w:val="hybridMultilevel"/>
    <w:tmpl w:val="8B3636D6"/>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10"/>
  </w:num>
  <w:num w:numId="2">
    <w:abstractNumId w:val="5"/>
  </w:num>
  <w:num w:numId="3">
    <w:abstractNumId w:val="30"/>
  </w:num>
  <w:num w:numId="4">
    <w:abstractNumId w:val="2"/>
  </w:num>
  <w:num w:numId="5">
    <w:abstractNumId w:val="20"/>
  </w:num>
  <w:num w:numId="6">
    <w:abstractNumId w:val="34"/>
  </w:num>
  <w:num w:numId="7">
    <w:abstractNumId w:val="13"/>
  </w:num>
  <w:num w:numId="8">
    <w:abstractNumId w:val="11"/>
  </w:num>
  <w:num w:numId="9">
    <w:abstractNumId w:val="21"/>
  </w:num>
  <w:num w:numId="10">
    <w:abstractNumId w:val="14"/>
  </w:num>
  <w:num w:numId="11">
    <w:abstractNumId w:val="33"/>
  </w:num>
  <w:num w:numId="12">
    <w:abstractNumId w:val="7"/>
  </w:num>
  <w:num w:numId="13">
    <w:abstractNumId w:val="15"/>
  </w:num>
  <w:num w:numId="14">
    <w:abstractNumId w:val="23"/>
  </w:num>
  <w:num w:numId="15">
    <w:abstractNumId w:val="1"/>
  </w:num>
  <w:num w:numId="16">
    <w:abstractNumId w:val="22"/>
  </w:num>
  <w:num w:numId="17">
    <w:abstractNumId w:val="18"/>
  </w:num>
  <w:num w:numId="18">
    <w:abstractNumId w:val="35"/>
  </w:num>
  <w:num w:numId="19">
    <w:abstractNumId w:val="39"/>
  </w:num>
  <w:num w:numId="20">
    <w:abstractNumId w:val="32"/>
  </w:num>
  <w:num w:numId="21">
    <w:abstractNumId w:val="16"/>
  </w:num>
  <w:num w:numId="22">
    <w:abstractNumId w:val="41"/>
  </w:num>
  <w:num w:numId="23">
    <w:abstractNumId w:val="3"/>
  </w:num>
  <w:num w:numId="24">
    <w:abstractNumId w:val="4"/>
  </w:num>
  <w:num w:numId="25">
    <w:abstractNumId w:val="24"/>
  </w:num>
  <w:num w:numId="26">
    <w:abstractNumId w:val="8"/>
  </w:num>
  <w:num w:numId="27">
    <w:abstractNumId w:val="9"/>
  </w:num>
  <w:num w:numId="28">
    <w:abstractNumId w:val="29"/>
  </w:num>
  <w:num w:numId="29">
    <w:abstractNumId w:val="25"/>
  </w:num>
  <w:num w:numId="30">
    <w:abstractNumId w:val="19"/>
  </w:num>
  <w:num w:numId="31">
    <w:abstractNumId w:val="36"/>
  </w:num>
  <w:num w:numId="32">
    <w:abstractNumId w:val="27"/>
  </w:num>
  <w:num w:numId="33">
    <w:abstractNumId w:val="0"/>
  </w:num>
  <w:num w:numId="34">
    <w:abstractNumId w:val="28"/>
  </w:num>
  <w:num w:numId="35">
    <w:abstractNumId w:val="26"/>
  </w:num>
  <w:num w:numId="36">
    <w:abstractNumId w:val="31"/>
  </w:num>
  <w:num w:numId="37">
    <w:abstractNumId w:val="40"/>
  </w:num>
  <w:num w:numId="38">
    <w:abstractNumId w:val="12"/>
  </w:num>
  <w:num w:numId="39">
    <w:abstractNumId w:val="17"/>
  </w:num>
  <w:num w:numId="40">
    <w:abstractNumId w:val="6"/>
  </w:num>
  <w:num w:numId="41">
    <w:abstractNumId w:val="38"/>
  </w:num>
  <w:num w:numId="42">
    <w:abstractNumId w:val="37"/>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h Xiyifer">
    <w15:presenceInfo w15:providerId="Windows Live" w15:userId="819e90072a19cd57"/>
  </w15:person>
  <w15:person w15:author="ShaunYoung11">
    <w15:presenceInfo w15:providerId="Windows Live" w15:userId="4ca0ca9b27513f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trackRevisions/>
  <w:defaultTabStop w:val="4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D043B"/>
    <w:rsid w:val="00001E86"/>
    <w:rsid w:val="0000454C"/>
    <w:rsid w:val="00006D52"/>
    <w:rsid w:val="0001168F"/>
    <w:rsid w:val="00016C9A"/>
    <w:rsid w:val="0002082F"/>
    <w:rsid w:val="000237EB"/>
    <w:rsid w:val="0002428E"/>
    <w:rsid w:val="00032256"/>
    <w:rsid w:val="00034A6F"/>
    <w:rsid w:val="00052524"/>
    <w:rsid w:val="0006783C"/>
    <w:rsid w:val="00070358"/>
    <w:rsid w:val="000775F4"/>
    <w:rsid w:val="000B27A7"/>
    <w:rsid w:val="000B4D64"/>
    <w:rsid w:val="000B5D8F"/>
    <w:rsid w:val="000C48FE"/>
    <w:rsid w:val="000D69A2"/>
    <w:rsid w:val="000F0950"/>
    <w:rsid w:val="001126ED"/>
    <w:rsid w:val="00112E92"/>
    <w:rsid w:val="00120716"/>
    <w:rsid w:val="0013154D"/>
    <w:rsid w:val="00140696"/>
    <w:rsid w:val="00142BCE"/>
    <w:rsid w:val="00150859"/>
    <w:rsid w:val="00151820"/>
    <w:rsid w:val="0016033F"/>
    <w:rsid w:val="001704D7"/>
    <w:rsid w:val="001740E9"/>
    <w:rsid w:val="00176F06"/>
    <w:rsid w:val="00183D6F"/>
    <w:rsid w:val="00184530"/>
    <w:rsid w:val="001864E8"/>
    <w:rsid w:val="00186880"/>
    <w:rsid w:val="00196501"/>
    <w:rsid w:val="001A5B3D"/>
    <w:rsid w:val="001A74B7"/>
    <w:rsid w:val="001D3E5C"/>
    <w:rsid w:val="001E1C24"/>
    <w:rsid w:val="001F1493"/>
    <w:rsid w:val="001F6BE7"/>
    <w:rsid w:val="00200AAE"/>
    <w:rsid w:val="002065EE"/>
    <w:rsid w:val="002127C1"/>
    <w:rsid w:val="00212DF8"/>
    <w:rsid w:val="00215674"/>
    <w:rsid w:val="00231B7E"/>
    <w:rsid w:val="00232EAE"/>
    <w:rsid w:val="002608B3"/>
    <w:rsid w:val="0026102B"/>
    <w:rsid w:val="00265735"/>
    <w:rsid w:val="00273387"/>
    <w:rsid w:val="002821AF"/>
    <w:rsid w:val="002872C6"/>
    <w:rsid w:val="00294439"/>
    <w:rsid w:val="002A70A7"/>
    <w:rsid w:val="002A7561"/>
    <w:rsid w:val="002B0C04"/>
    <w:rsid w:val="002B3CB1"/>
    <w:rsid w:val="002B71C1"/>
    <w:rsid w:val="002C5FA5"/>
    <w:rsid w:val="002D0A47"/>
    <w:rsid w:val="002D5F4C"/>
    <w:rsid w:val="002E4AB5"/>
    <w:rsid w:val="002E4E8D"/>
    <w:rsid w:val="00305F66"/>
    <w:rsid w:val="003125E4"/>
    <w:rsid w:val="00314334"/>
    <w:rsid w:val="00323FB1"/>
    <w:rsid w:val="00326355"/>
    <w:rsid w:val="00330E23"/>
    <w:rsid w:val="003463AF"/>
    <w:rsid w:val="003564DE"/>
    <w:rsid w:val="00365B7D"/>
    <w:rsid w:val="0038482B"/>
    <w:rsid w:val="0039321D"/>
    <w:rsid w:val="003A598A"/>
    <w:rsid w:val="003B3167"/>
    <w:rsid w:val="003C081A"/>
    <w:rsid w:val="00414330"/>
    <w:rsid w:val="004239DC"/>
    <w:rsid w:val="00434A08"/>
    <w:rsid w:val="004378EE"/>
    <w:rsid w:val="00453902"/>
    <w:rsid w:val="004543CB"/>
    <w:rsid w:val="00491528"/>
    <w:rsid w:val="004A62F6"/>
    <w:rsid w:val="004B6FB6"/>
    <w:rsid w:val="004B75A6"/>
    <w:rsid w:val="004D4710"/>
    <w:rsid w:val="004E49AF"/>
    <w:rsid w:val="004F1DA2"/>
    <w:rsid w:val="00531AD3"/>
    <w:rsid w:val="00531D3A"/>
    <w:rsid w:val="00531EE4"/>
    <w:rsid w:val="00534EE3"/>
    <w:rsid w:val="00541F55"/>
    <w:rsid w:val="00551A8A"/>
    <w:rsid w:val="0055589C"/>
    <w:rsid w:val="00566762"/>
    <w:rsid w:val="00573815"/>
    <w:rsid w:val="005753C6"/>
    <w:rsid w:val="00583E1C"/>
    <w:rsid w:val="00584FA4"/>
    <w:rsid w:val="005A72D9"/>
    <w:rsid w:val="005B580A"/>
    <w:rsid w:val="005C70C0"/>
    <w:rsid w:val="005D21AA"/>
    <w:rsid w:val="005D2773"/>
    <w:rsid w:val="005D6073"/>
    <w:rsid w:val="005E1F50"/>
    <w:rsid w:val="005E7B9F"/>
    <w:rsid w:val="0061345A"/>
    <w:rsid w:val="0062779C"/>
    <w:rsid w:val="006308E8"/>
    <w:rsid w:val="00631F7D"/>
    <w:rsid w:val="006329B2"/>
    <w:rsid w:val="00637CF7"/>
    <w:rsid w:val="00663460"/>
    <w:rsid w:val="00663BAA"/>
    <w:rsid w:val="006653CC"/>
    <w:rsid w:val="006C690B"/>
    <w:rsid w:val="006D5B46"/>
    <w:rsid w:val="006D65F2"/>
    <w:rsid w:val="006E0E01"/>
    <w:rsid w:val="007151A8"/>
    <w:rsid w:val="007309B1"/>
    <w:rsid w:val="00731CB1"/>
    <w:rsid w:val="00731F61"/>
    <w:rsid w:val="007531A4"/>
    <w:rsid w:val="007735EB"/>
    <w:rsid w:val="007745D8"/>
    <w:rsid w:val="00780D12"/>
    <w:rsid w:val="00787A0C"/>
    <w:rsid w:val="00793458"/>
    <w:rsid w:val="007941D4"/>
    <w:rsid w:val="007944E0"/>
    <w:rsid w:val="007A239D"/>
    <w:rsid w:val="007A536D"/>
    <w:rsid w:val="007B09B0"/>
    <w:rsid w:val="007B4698"/>
    <w:rsid w:val="007F4AC2"/>
    <w:rsid w:val="007F6E60"/>
    <w:rsid w:val="00804399"/>
    <w:rsid w:val="008068D8"/>
    <w:rsid w:val="00814FCC"/>
    <w:rsid w:val="00834DC9"/>
    <w:rsid w:val="008423DD"/>
    <w:rsid w:val="008568B4"/>
    <w:rsid w:val="00860DD0"/>
    <w:rsid w:val="00867762"/>
    <w:rsid w:val="00870B81"/>
    <w:rsid w:val="00875810"/>
    <w:rsid w:val="00875DE9"/>
    <w:rsid w:val="0088430D"/>
    <w:rsid w:val="008931CC"/>
    <w:rsid w:val="008A4681"/>
    <w:rsid w:val="008A5E2A"/>
    <w:rsid w:val="008B3D78"/>
    <w:rsid w:val="008C569E"/>
    <w:rsid w:val="008D7665"/>
    <w:rsid w:val="00900C6E"/>
    <w:rsid w:val="00906763"/>
    <w:rsid w:val="00924B19"/>
    <w:rsid w:val="00925A9B"/>
    <w:rsid w:val="009574C5"/>
    <w:rsid w:val="009843A6"/>
    <w:rsid w:val="00992558"/>
    <w:rsid w:val="009A4903"/>
    <w:rsid w:val="009A4C19"/>
    <w:rsid w:val="009B6954"/>
    <w:rsid w:val="009C6DEC"/>
    <w:rsid w:val="009D5269"/>
    <w:rsid w:val="009E3D9D"/>
    <w:rsid w:val="009E5B3E"/>
    <w:rsid w:val="009F07B2"/>
    <w:rsid w:val="009F7792"/>
    <w:rsid w:val="00A1786B"/>
    <w:rsid w:val="00A2532F"/>
    <w:rsid w:val="00A2591F"/>
    <w:rsid w:val="00A25CD0"/>
    <w:rsid w:val="00A32139"/>
    <w:rsid w:val="00A42A5A"/>
    <w:rsid w:val="00A472F4"/>
    <w:rsid w:val="00A50D5F"/>
    <w:rsid w:val="00A5518E"/>
    <w:rsid w:val="00A55474"/>
    <w:rsid w:val="00A8178B"/>
    <w:rsid w:val="00A9360D"/>
    <w:rsid w:val="00AA4672"/>
    <w:rsid w:val="00AE1822"/>
    <w:rsid w:val="00AF2F89"/>
    <w:rsid w:val="00AF6066"/>
    <w:rsid w:val="00B120FB"/>
    <w:rsid w:val="00B146D1"/>
    <w:rsid w:val="00B15434"/>
    <w:rsid w:val="00B336D4"/>
    <w:rsid w:val="00B4257A"/>
    <w:rsid w:val="00B542B8"/>
    <w:rsid w:val="00B61AB1"/>
    <w:rsid w:val="00B638AC"/>
    <w:rsid w:val="00B773F6"/>
    <w:rsid w:val="00B837B8"/>
    <w:rsid w:val="00B95D44"/>
    <w:rsid w:val="00BA7B37"/>
    <w:rsid w:val="00BB06E7"/>
    <w:rsid w:val="00BB5FC8"/>
    <w:rsid w:val="00BC33ED"/>
    <w:rsid w:val="00BC7991"/>
    <w:rsid w:val="00C60912"/>
    <w:rsid w:val="00C65695"/>
    <w:rsid w:val="00C71337"/>
    <w:rsid w:val="00C95BD1"/>
    <w:rsid w:val="00CA4DCD"/>
    <w:rsid w:val="00CA6A53"/>
    <w:rsid w:val="00CC20AE"/>
    <w:rsid w:val="00CC2FF9"/>
    <w:rsid w:val="00CC4D2A"/>
    <w:rsid w:val="00CD2AD4"/>
    <w:rsid w:val="00CE58C0"/>
    <w:rsid w:val="00CF6C44"/>
    <w:rsid w:val="00CF7E26"/>
    <w:rsid w:val="00CF7FE2"/>
    <w:rsid w:val="00D0739E"/>
    <w:rsid w:val="00D07F4C"/>
    <w:rsid w:val="00D106E3"/>
    <w:rsid w:val="00D15121"/>
    <w:rsid w:val="00D527B4"/>
    <w:rsid w:val="00D56239"/>
    <w:rsid w:val="00D6053F"/>
    <w:rsid w:val="00D662C3"/>
    <w:rsid w:val="00D76663"/>
    <w:rsid w:val="00D81F25"/>
    <w:rsid w:val="00DA6522"/>
    <w:rsid w:val="00DA7771"/>
    <w:rsid w:val="00DB4A06"/>
    <w:rsid w:val="00DC6E78"/>
    <w:rsid w:val="00DF137D"/>
    <w:rsid w:val="00DF1FDA"/>
    <w:rsid w:val="00DF3DF6"/>
    <w:rsid w:val="00E042DA"/>
    <w:rsid w:val="00E1247B"/>
    <w:rsid w:val="00E133E1"/>
    <w:rsid w:val="00E20DB0"/>
    <w:rsid w:val="00E23C59"/>
    <w:rsid w:val="00E35563"/>
    <w:rsid w:val="00E42F97"/>
    <w:rsid w:val="00E60660"/>
    <w:rsid w:val="00E76721"/>
    <w:rsid w:val="00E84701"/>
    <w:rsid w:val="00E86625"/>
    <w:rsid w:val="00E9029D"/>
    <w:rsid w:val="00EB0FFE"/>
    <w:rsid w:val="00EB1A11"/>
    <w:rsid w:val="00ED7212"/>
    <w:rsid w:val="00ED7FAA"/>
    <w:rsid w:val="00EF6F49"/>
    <w:rsid w:val="00F12A0F"/>
    <w:rsid w:val="00F322A4"/>
    <w:rsid w:val="00F42C80"/>
    <w:rsid w:val="00F51C0F"/>
    <w:rsid w:val="00F70EBD"/>
    <w:rsid w:val="00F7190E"/>
    <w:rsid w:val="00F731C2"/>
    <w:rsid w:val="00F73C45"/>
    <w:rsid w:val="00F7763A"/>
    <w:rsid w:val="00F97B14"/>
    <w:rsid w:val="00FB4159"/>
    <w:rsid w:val="00FC5BDC"/>
    <w:rsid w:val="00FD043B"/>
    <w:rsid w:val="00FF078F"/>
    <w:rsid w:val="00FF28CF"/>
    <w:rsid w:val="00FF2B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67B4B83D"/>
  <w15:docId w15:val="{F36F401B-D611-4F24-AB0A-A868DE30E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A4681"/>
    <w:pPr>
      <w:widowControl w:val="0"/>
      <w:spacing w:beforeLines="50" w:before="50" w:afterLines="50" w:after="50" w:line="400" w:lineRule="exact"/>
      <w:ind w:firstLineChars="200" w:firstLine="200"/>
      <w:contextualSpacing/>
      <w:jc w:val="both"/>
    </w:pPr>
    <w:rPr>
      <w:rFonts w:ascii="Times New Roman" w:eastAsia="楷体" w:hAnsi="Times New Roman"/>
      <w:sz w:val="24"/>
    </w:rPr>
  </w:style>
  <w:style w:type="paragraph" w:styleId="1">
    <w:name w:val="heading 1"/>
    <w:basedOn w:val="a"/>
    <w:next w:val="a"/>
    <w:link w:val="10"/>
    <w:uiPriority w:val="9"/>
    <w:qFormat/>
    <w:rsid w:val="00DA6522"/>
    <w:pPr>
      <w:keepNext/>
      <w:keepLines/>
      <w:spacing w:beforeLines="0" w:before="480" w:afterLines="0" w:after="480"/>
      <w:ind w:firstLineChars="0" w:firstLine="0"/>
      <w:contextualSpacing w:val="0"/>
      <w:outlineLvl w:val="0"/>
    </w:pPr>
    <w:rPr>
      <w:rFonts w:eastAsia="黑体"/>
      <w:b/>
      <w:bCs/>
      <w:kern w:val="44"/>
      <w:sz w:val="32"/>
      <w:szCs w:val="44"/>
    </w:rPr>
  </w:style>
  <w:style w:type="paragraph" w:styleId="2">
    <w:name w:val="heading 2"/>
    <w:basedOn w:val="a"/>
    <w:next w:val="a"/>
    <w:link w:val="20"/>
    <w:uiPriority w:val="9"/>
    <w:unhideWhenUsed/>
    <w:qFormat/>
    <w:rsid w:val="008A5E2A"/>
    <w:pPr>
      <w:keepNext/>
      <w:keepLines/>
      <w:spacing w:beforeLines="0" w:before="360" w:afterLines="0" w:after="360"/>
      <w:ind w:firstLineChars="0" w:firstLine="0"/>
      <w:contextualSpacing w:val="0"/>
      <w:outlineLvl w:val="1"/>
    </w:pPr>
    <w:rPr>
      <w:rFonts w:eastAsia="宋体" w:cstheme="majorBidi"/>
      <w:b/>
      <w:bCs/>
      <w:sz w:val="30"/>
      <w:szCs w:val="32"/>
    </w:rPr>
  </w:style>
  <w:style w:type="paragraph" w:styleId="3">
    <w:name w:val="heading 3"/>
    <w:basedOn w:val="a"/>
    <w:next w:val="a"/>
    <w:link w:val="30"/>
    <w:uiPriority w:val="9"/>
    <w:unhideWhenUsed/>
    <w:qFormat/>
    <w:rsid w:val="00A472F4"/>
    <w:pPr>
      <w:keepNext/>
      <w:keepLines/>
      <w:spacing w:beforeLines="0" w:before="240" w:afterLines="0" w:after="240"/>
      <w:ind w:firstLineChars="0" w:firstLine="0"/>
      <w:contextualSpacing w:val="0"/>
      <w:outlineLvl w:val="2"/>
    </w:pPr>
    <w:rPr>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A6522"/>
    <w:rPr>
      <w:rFonts w:ascii="Times New Roman" w:eastAsia="黑体" w:hAnsi="Times New Roman"/>
      <w:b/>
      <w:bCs/>
      <w:kern w:val="44"/>
      <w:sz w:val="32"/>
      <w:szCs w:val="44"/>
    </w:rPr>
  </w:style>
  <w:style w:type="character" w:customStyle="1" w:styleId="20">
    <w:name w:val="标题 2 字符"/>
    <w:basedOn w:val="a0"/>
    <w:link w:val="2"/>
    <w:uiPriority w:val="9"/>
    <w:rsid w:val="008A5E2A"/>
    <w:rPr>
      <w:rFonts w:ascii="Times New Roman" w:eastAsia="宋体" w:hAnsi="Times New Roman" w:cstheme="majorBidi"/>
      <w:b/>
      <w:bCs/>
      <w:sz w:val="30"/>
      <w:szCs w:val="32"/>
    </w:rPr>
  </w:style>
  <w:style w:type="paragraph" w:styleId="a3">
    <w:name w:val="List Paragraph"/>
    <w:basedOn w:val="a"/>
    <w:uiPriority w:val="34"/>
    <w:qFormat/>
    <w:rsid w:val="004B75A6"/>
    <w:pPr>
      <w:ind w:firstLineChars="0" w:firstLine="0"/>
    </w:pPr>
  </w:style>
  <w:style w:type="paragraph" w:styleId="a4">
    <w:name w:val="caption"/>
    <w:basedOn w:val="a"/>
    <w:next w:val="a"/>
    <w:link w:val="a5"/>
    <w:uiPriority w:val="35"/>
    <w:unhideWhenUsed/>
    <w:qFormat/>
    <w:rsid w:val="00434A08"/>
    <w:pPr>
      <w:spacing w:beforeLines="0" w:before="0" w:afterLines="100" w:after="100"/>
      <w:ind w:firstLineChars="0" w:firstLine="0"/>
      <w:jc w:val="center"/>
    </w:pPr>
    <w:rPr>
      <w:rFonts w:asciiTheme="majorHAnsi" w:eastAsia="黑体" w:hAnsiTheme="majorHAnsi" w:cstheme="majorBidi"/>
      <w:sz w:val="20"/>
      <w:szCs w:val="20"/>
    </w:rPr>
  </w:style>
  <w:style w:type="character" w:customStyle="1" w:styleId="30">
    <w:name w:val="标题 3 字符"/>
    <w:basedOn w:val="a0"/>
    <w:link w:val="3"/>
    <w:uiPriority w:val="9"/>
    <w:rsid w:val="00A472F4"/>
    <w:rPr>
      <w:rFonts w:ascii="Times New Roman" w:eastAsia="宋体" w:hAnsi="Times New Roman"/>
      <w:bCs/>
      <w:sz w:val="28"/>
      <w:szCs w:val="32"/>
    </w:rPr>
  </w:style>
  <w:style w:type="paragraph" w:customStyle="1" w:styleId="a6">
    <w:name w:val="表题"/>
    <w:basedOn w:val="a4"/>
    <w:link w:val="a7"/>
    <w:qFormat/>
    <w:rsid w:val="007944E0"/>
    <w:pPr>
      <w:spacing w:beforeLines="100" w:before="100" w:afterLines="0" w:after="0"/>
    </w:pPr>
    <w:rPr>
      <w:sz w:val="21"/>
    </w:rPr>
  </w:style>
  <w:style w:type="paragraph" w:styleId="a8">
    <w:name w:val="Balloon Text"/>
    <w:basedOn w:val="a"/>
    <w:link w:val="a9"/>
    <w:uiPriority w:val="99"/>
    <w:semiHidden/>
    <w:unhideWhenUsed/>
    <w:rsid w:val="008068D8"/>
    <w:pPr>
      <w:spacing w:before="0" w:after="0" w:line="240" w:lineRule="auto"/>
    </w:pPr>
    <w:rPr>
      <w:sz w:val="18"/>
      <w:szCs w:val="18"/>
    </w:rPr>
  </w:style>
  <w:style w:type="character" w:customStyle="1" w:styleId="a5">
    <w:name w:val="题注 字符"/>
    <w:basedOn w:val="a0"/>
    <w:link w:val="a4"/>
    <w:uiPriority w:val="35"/>
    <w:rsid w:val="007944E0"/>
    <w:rPr>
      <w:rFonts w:asciiTheme="majorHAnsi" w:eastAsia="黑体" w:hAnsiTheme="majorHAnsi" w:cstheme="majorBidi"/>
      <w:sz w:val="20"/>
      <w:szCs w:val="20"/>
    </w:rPr>
  </w:style>
  <w:style w:type="character" w:customStyle="1" w:styleId="a7">
    <w:name w:val="表题 字符"/>
    <w:basedOn w:val="a5"/>
    <w:link w:val="a6"/>
    <w:rsid w:val="007944E0"/>
    <w:rPr>
      <w:rFonts w:asciiTheme="majorHAnsi" w:eastAsia="黑体" w:hAnsiTheme="majorHAnsi" w:cstheme="majorBidi"/>
      <w:sz w:val="20"/>
      <w:szCs w:val="20"/>
    </w:rPr>
  </w:style>
  <w:style w:type="character" w:customStyle="1" w:styleId="a9">
    <w:name w:val="批注框文本 字符"/>
    <w:basedOn w:val="a0"/>
    <w:link w:val="a8"/>
    <w:uiPriority w:val="99"/>
    <w:semiHidden/>
    <w:rsid w:val="008068D8"/>
    <w:rPr>
      <w:rFonts w:ascii="Times New Roman" w:eastAsia="宋体" w:hAnsi="Times New Roman"/>
      <w:sz w:val="18"/>
      <w:szCs w:val="18"/>
    </w:rPr>
  </w:style>
  <w:style w:type="paragraph" w:customStyle="1" w:styleId="aa">
    <w:name w:val="表格正文"/>
    <w:basedOn w:val="a"/>
    <w:next w:val="a"/>
    <w:link w:val="ab"/>
    <w:qFormat/>
    <w:rsid w:val="00323FB1"/>
    <w:pPr>
      <w:spacing w:beforeLines="0" w:before="0" w:afterLines="0" w:after="0"/>
      <w:ind w:firstLineChars="0" w:firstLine="0"/>
      <w:jc w:val="center"/>
    </w:pPr>
    <w:rPr>
      <w:rFonts w:cs="Times New Roman"/>
      <w:b/>
      <w:sz w:val="22"/>
    </w:rPr>
  </w:style>
  <w:style w:type="character" w:customStyle="1" w:styleId="ab">
    <w:name w:val="表格正文 字符"/>
    <w:basedOn w:val="a0"/>
    <w:link w:val="aa"/>
    <w:rsid w:val="00323FB1"/>
    <w:rPr>
      <w:rFonts w:ascii="Times New Roman" w:eastAsia="楷体" w:hAnsi="Times New Roman" w:cs="Times New Roman"/>
      <w:b/>
      <w:sz w:val="22"/>
    </w:rPr>
  </w:style>
  <w:style w:type="paragraph" w:styleId="TOC1">
    <w:name w:val="toc 1"/>
    <w:basedOn w:val="a"/>
    <w:next w:val="a"/>
    <w:autoRedefine/>
    <w:uiPriority w:val="39"/>
    <w:unhideWhenUsed/>
    <w:rsid w:val="00305F66"/>
  </w:style>
  <w:style w:type="paragraph" w:styleId="TOC2">
    <w:name w:val="toc 2"/>
    <w:basedOn w:val="a"/>
    <w:next w:val="a"/>
    <w:autoRedefine/>
    <w:uiPriority w:val="39"/>
    <w:unhideWhenUsed/>
    <w:rsid w:val="00305F66"/>
    <w:pPr>
      <w:ind w:leftChars="200" w:left="420"/>
    </w:pPr>
  </w:style>
  <w:style w:type="paragraph" w:styleId="TOC3">
    <w:name w:val="toc 3"/>
    <w:basedOn w:val="a"/>
    <w:next w:val="a"/>
    <w:autoRedefine/>
    <w:uiPriority w:val="39"/>
    <w:unhideWhenUsed/>
    <w:rsid w:val="00305F66"/>
    <w:pPr>
      <w:ind w:leftChars="400" w:left="840"/>
    </w:pPr>
  </w:style>
  <w:style w:type="character" w:styleId="ac">
    <w:name w:val="Hyperlink"/>
    <w:basedOn w:val="a0"/>
    <w:uiPriority w:val="99"/>
    <w:unhideWhenUsed/>
    <w:rsid w:val="00305F6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769427">
      <w:bodyDiv w:val="1"/>
      <w:marLeft w:val="0"/>
      <w:marRight w:val="0"/>
      <w:marTop w:val="0"/>
      <w:marBottom w:val="0"/>
      <w:divBdr>
        <w:top w:val="none" w:sz="0" w:space="0" w:color="auto"/>
        <w:left w:val="none" w:sz="0" w:space="0" w:color="auto"/>
        <w:bottom w:val="none" w:sz="0" w:space="0" w:color="auto"/>
        <w:right w:val="none" w:sz="0" w:space="0" w:color="auto"/>
      </w:divBdr>
      <w:divsChild>
        <w:div w:id="92747590">
          <w:marLeft w:val="0"/>
          <w:marRight w:val="0"/>
          <w:marTop w:val="0"/>
          <w:marBottom w:val="0"/>
          <w:divBdr>
            <w:top w:val="none" w:sz="0" w:space="0" w:color="auto"/>
            <w:left w:val="none" w:sz="0" w:space="0" w:color="auto"/>
            <w:bottom w:val="none" w:sz="0" w:space="0" w:color="auto"/>
            <w:right w:val="none" w:sz="0" w:space="0" w:color="auto"/>
          </w:divBdr>
          <w:divsChild>
            <w:div w:id="1007564119">
              <w:marLeft w:val="0"/>
              <w:marRight w:val="0"/>
              <w:marTop w:val="0"/>
              <w:marBottom w:val="0"/>
              <w:divBdr>
                <w:top w:val="none" w:sz="0" w:space="0" w:color="auto"/>
                <w:left w:val="none" w:sz="0" w:space="0" w:color="auto"/>
                <w:bottom w:val="none" w:sz="0" w:space="0" w:color="auto"/>
                <w:right w:val="none" w:sz="0" w:space="0" w:color="auto"/>
              </w:divBdr>
            </w:div>
            <w:div w:id="1451893618">
              <w:marLeft w:val="0"/>
              <w:marRight w:val="0"/>
              <w:marTop w:val="0"/>
              <w:marBottom w:val="0"/>
              <w:divBdr>
                <w:top w:val="none" w:sz="0" w:space="0" w:color="auto"/>
                <w:left w:val="none" w:sz="0" w:space="0" w:color="auto"/>
                <w:bottom w:val="none" w:sz="0" w:space="0" w:color="auto"/>
                <w:right w:val="none" w:sz="0" w:space="0" w:color="auto"/>
              </w:divBdr>
            </w:div>
            <w:div w:id="1779714346">
              <w:marLeft w:val="0"/>
              <w:marRight w:val="0"/>
              <w:marTop w:val="0"/>
              <w:marBottom w:val="0"/>
              <w:divBdr>
                <w:top w:val="none" w:sz="0" w:space="0" w:color="auto"/>
                <w:left w:val="none" w:sz="0" w:space="0" w:color="auto"/>
                <w:bottom w:val="none" w:sz="0" w:space="0" w:color="auto"/>
                <w:right w:val="none" w:sz="0" w:space="0" w:color="auto"/>
              </w:divBdr>
            </w:div>
            <w:div w:id="1658260849">
              <w:marLeft w:val="0"/>
              <w:marRight w:val="0"/>
              <w:marTop w:val="0"/>
              <w:marBottom w:val="0"/>
              <w:divBdr>
                <w:top w:val="none" w:sz="0" w:space="0" w:color="auto"/>
                <w:left w:val="none" w:sz="0" w:space="0" w:color="auto"/>
                <w:bottom w:val="none" w:sz="0" w:space="0" w:color="auto"/>
                <w:right w:val="none" w:sz="0" w:space="0" w:color="auto"/>
              </w:divBdr>
            </w:div>
            <w:div w:id="960526527">
              <w:marLeft w:val="0"/>
              <w:marRight w:val="0"/>
              <w:marTop w:val="0"/>
              <w:marBottom w:val="0"/>
              <w:divBdr>
                <w:top w:val="none" w:sz="0" w:space="0" w:color="auto"/>
                <w:left w:val="none" w:sz="0" w:space="0" w:color="auto"/>
                <w:bottom w:val="none" w:sz="0" w:space="0" w:color="auto"/>
                <w:right w:val="none" w:sz="0" w:space="0" w:color="auto"/>
              </w:divBdr>
            </w:div>
            <w:div w:id="1488016457">
              <w:marLeft w:val="0"/>
              <w:marRight w:val="0"/>
              <w:marTop w:val="0"/>
              <w:marBottom w:val="0"/>
              <w:divBdr>
                <w:top w:val="none" w:sz="0" w:space="0" w:color="auto"/>
                <w:left w:val="none" w:sz="0" w:space="0" w:color="auto"/>
                <w:bottom w:val="none" w:sz="0" w:space="0" w:color="auto"/>
                <w:right w:val="none" w:sz="0" w:space="0" w:color="auto"/>
              </w:divBdr>
            </w:div>
            <w:div w:id="112217170">
              <w:marLeft w:val="0"/>
              <w:marRight w:val="0"/>
              <w:marTop w:val="0"/>
              <w:marBottom w:val="0"/>
              <w:divBdr>
                <w:top w:val="none" w:sz="0" w:space="0" w:color="auto"/>
                <w:left w:val="none" w:sz="0" w:space="0" w:color="auto"/>
                <w:bottom w:val="none" w:sz="0" w:space="0" w:color="auto"/>
                <w:right w:val="none" w:sz="0" w:space="0" w:color="auto"/>
              </w:divBdr>
            </w:div>
            <w:div w:id="375472046">
              <w:marLeft w:val="0"/>
              <w:marRight w:val="0"/>
              <w:marTop w:val="0"/>
              <w:marBottom w:val="0"/>
              <w:divBdr>
                <w:top w:val="none" w:sz="0" w:space="0" w:color="auto"/>
                <w:left w:val="none" w:sz="0" w:space="0" w:color="auto"/>
                <w:bottom w:val="none" w:sz="0" w:space="0" w:color="auto"/>
                <w:right w:val="none" w:sz="0" w:space="0" w:color="auto"/>
              </w:divBdr>
            </w:div>
            <w:div w:id="2132896539">
              <w:marLeft w:val="0"/>
              <w:marRight w:val="0"/>
              <w:marTop w:val="0"/>
              <w:marBottom w:val="0"/>
              <w:divBdr>
                <w:top w:val="none" w:sz="0" w:space="0" w:color="auto"/>
                <w:left w:val="none" w:sz="0" w:space="0" w:color="auto"/>
                <w:bottom w:val="none" w:sz="0" w:space="0" w:color="auto"/>
                <w:right w:val="none" w:sz="0" w:space="0" w:color="auto"/>
              </w:divBdr>
            </w:div>
            <w:div w:id="1952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22802">
      <w:bodyDiv w:val="1"/>
      <w:marLeft w:val="0"/>
      <w:marRight w:val="0"/>
      <w:marTop w:val="0"/>
      <w:marBottom w:val="0"/>
      <w:divBdr>
        <w:top w:val="none" w:sz="0" w:space="0" w:color="auto"/>
        <w:left w:val="none" w:sz="0" w:space="0" w:color="auto"/>
        <w:bottom w:val="none" w:sz="0" w:space="0" w:color="auto"/>
        <w:right w:val="none" w:sz="0" w:space="0" w:color="auto"/>
      </w:divBdr>
    </w:div>
    <w:div w:id="1219055598">
      <w:bodyDiv w:val="1"/>
      <w:marLeft w:val="0"/>
      <w:marRight w:val="0"/>
      <w:marTop w:val="0"/>
      <w:marBottom w:val="0"/>
      <w:divBdr>
        <w:top w:val="none" w:sz="0" w:space="0" w:color="auto"/>
        <w:left w:val="none" w:sz="0" w:space="0" w:color="auto"/>
        <w:bottom w:val="none" w:sz="0" w:space="0" w:color="auto"/>
        <w:right w:val="none" w:sz="0" w:space="0" w:color="auto"/>
      </w:divBdr>
    </w:div>
    <w:div w:id="1839153598">
      <w:bodyDiv w:val="1"/>
      <w:marLeft w:val="0"/>
      <w:marRight w:val="0"/>
      <w:marTop w:val="0"/>
      <w:marBottom w:val="0"/>
      <w:divBdr>
        <w:top w:val="none" w:sz="0" w:space="0" w:color="auto"/>
        <w:left w:val="none" w:sz="0" w:space="0" w:color="auto"/>
        <w:bottom w:val="none" w:sz="0" w:space="0" w:color="auto"/>
        <w:right w:val="none" w:sz="0" w:space="0" w:color="auto"/>
      </w:divBdr>
      <w:divsChild>
        <w:div w:id="1567912020">
          <w:marLeft w:val="0"/>
          <w:marRight w:val="0"/>
          <w:marTop w:val="0"/>
          <w:marBottom w:val="0"/>
          <w:divBdr>
            <w:top w:val="none" w:sz="0" w:space="0" w:color="auto"/>
            <w:left w:val="none" w:sz="0" w:space="0" w:color="auto"/>
            <w:bottom w:val="none" w:sz="0" w:space="0" w:color="auto"/>
            <w:right w:val="none" w:sz="0" w:space="0" w:color="auto"/>
          </w:divBdr>
        </w:div>
      </w:divsChild>
    </w:div>
    <w:div w:id="2081753358">
      <w:bodyDiv w:val="1"/>
      <w:marLeft w:val="0"/>
      <w:marRight w:val="0"/>
      <w:marTop w:val="0"/>
      <w:marBottom w:val="0"/>
      <w:divBdr>
        <w:top w:val="none" w:sz="0" w:space="0" w:color="auto"/>
        <w:left w:val="none" w:sz="0" w:space="0" w:color="auto"/>
        <w:bottom w:val="none" w:sz="0" w:space="0" w:color="auto"/>
        <w:right w:val="none" w:sz="0" w:space="0" w:color="auto"/>
      </w:divBdr>
      <w:divsChild>
        <w:div w:id="11231146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microsoft.com/office/2011/relationships/people" Target="people.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E00689-FE1B-4478-A872-6876C123A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46</Pages>
  <Words>3010</Words>
  <Characters>17157</Characters>
  <Application>Microsoft Office Word</Application>
  <DocSecurity>0</DocSecurity>
  <Lines>142</Lines>
  <Paragraphs>40</Paragraphs>
  <ScaleCrop>false</ScaleCrop>
  <Company/>
  <LinksUpToDate>false</LinksUpToDate>
  <CharactersWithSpaces>20127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ShaunYoung11</cp:lastModifiedBy>
  <cp:revision>257</cp:revision>
  <cp:lastPrinted>2021-04-16T12:59:00Z</cp:lastPrinted>
  <dcterms:created xsi:type="dcterms:W3CDTF">2021-04-16T03:34:00Z</dcterms:created>
  <dcterms:modified xsi:type="dcterms:W3CDTF">2021-04-19T16:44:00Z</dcterms:modified>
</cp:coreProperties>
</file>